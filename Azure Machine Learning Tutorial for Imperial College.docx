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8E8D0" w14:textId="7B68D0EB" w:rsidR="00834240" w:rsidRDefault="00834240" w:rsidP="002A3BEB">
      <w:pPr>
        <w:pStyle w:val="Title"/>
        <w:ind w:left="720"/>
      </w:pPr>
      <w:r w:rsidRPr="00834240">
        <w:rPr>
          <w:noProof/>
          <w:lang w:eastAsia="en-GB"/>
        </w:rPr>
        <w:drawing>
          <wp:anchor distT="0" distB="0" distL="114300" distR="114300" simplePos="0" relativeHeight="251658241" behindDoc="0" locked="0" layoutInCell="1" allowOverlap="1" wp14:anchorId="2167C7DF" wp14:editId="391D76A5">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AD833C7" w14:textId="435D23DE" w:rsidR="00834240" w:rsidRPr="001D470E" w:rsidRDefault="004C6EFF">
      <w:pPr>
        <w:pStyle w:val="Title"/>
        <w:rPr>
          <w:color w:val="44546A" w:themeColor="text2"/>
          <w:spacing w:val="-15"/>
          <w:sz w:val="96"/>
          <w:szCs w:val="96"/>
          <w:rPrChange w:id="0" w:author="Andrew Fryer (@DEEPFAT)" w:date="2017-12-15T15:08:00Z">
            <w:rPr>
              <w:rFonts w:asciiTheme="majorHAnsi" w:eastAsiaTheme="majorEastAsia" w:hAnsiTheme="majorHAnsi" w:cstheme="majorBidi"/>
              <w:color w:val="44546A" w:themeColor="text2"/>
              <w:spacing w:val="-15"/>
              <w:sz w:val="72"/>
              <w:szCs w:val="72"/>
            </w:rPr>
          </w:rPrChange>
        </w:rPr>
        <w:pPrChange w:id="1" w:author="Andrew Fryer (@DEEPFAT)" w:date="2017-12-15T15:08:00Z">
          <w:pPr/>
        </w:pPrChange>
      </w:pPr>
      <w:r w:rsidRPr="001D470E">
        <w:rPr>
          <w:noProof/>
          <w:sz w:val="96"/>
          <w:szCs w:val="96"/>
          <w:lang w:eastAsia="en-GB"/>
          <w:rPrChange w:id="2" w:author="Andrew Fryer (@DEEPFAT)" w:date="2017-12-15T15:08:00Z">
            <w:rPr>
              <w:noProof/>
              <w:lang w:eastAsia="en-GB"/>
            </w:rPr>
          </w:rPrChange>
        </w:rPr>
        <mc:AlternateContent>
          <mc:Choice Requires="wpg">
            <w:drawing>
              <wp:anchor distT="0" distB="0" distL="114300" distR="114300" simplePos="0" relativeHeight="251658242" behindDoc="0" locked="0" layoutInCell="1" allowOverlap="1" wp14:anchorId="27271A90" wp14:editId="182E00DD">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14:paraId="1D3ED044" w14:textId="193F114B" w:rsidR="00207A97" w:rsidRPr="00FE359D" w:rsidRDefault="00207A97" w:rsidP="00834240">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Azure Machine Learning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14:paraId="62C3E4D7" w14:textId="56385B83" w:rsidR="00207A97" w:rsidRPr="008E13D3" w:rsidRDefault="00207A97"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27271A90" id="Group 3" o:spid="_x0000_s1026" style="position:absolute;margin-left:0;margin-top:53.2pt;width:419.05pt;height:283.4pt;z-index:25165824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14:paraId="62C3E4D7" w14:textId="56385B83" w:rsidR="00207A97" w:rsidRPr="008E13D3" w:rsidRDefault="00207A97"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rsidR="00FE359D" w:rsidRPr="001D470E">
        <w:rPr>
          <w:noProof/>
          <w:sz w:val="96"/>
          <w:szCs w:val="96"/>
          <w:lang w:eastAsia="en-GB"/>
          <w:rPrChange w:id="3" w:author="Andrew Fryer (@DEEPFAT)" w:date="2017-12-15T15:08:00Z">
            <w:rPr>
              <w:noProof/>
              <w:lang w:eastAsia="en-GB"/>
            </w:rPr>
          </w:rPrChange>
        </w:rPr>
        <w:drawing>
          <wp:anchor distT="0" distB="0" distL="114300" distR="114300" simplePos="0" relativeHeight="251658244" behindDoc="0" locked="0" layoutInCell="1" allowOverlap="1" wp14:anchorId="264292FF" wp14:editId="05B8B789">
            <wp:simplePos x="0" y="0"/>
            <wp:positionH relativeFrom="column">
              <wp:posOffset>4160520</wp:posOffset>
            </wp:positionH>
            <wp:positionV relativeFrom="paragraph">
              <wp:posOffset>2887980</wp:posOffset>
            </wp:positionV>
            <wp:extent cx="1143000" cy="1203960"/>
            <wp:effectExtent l="0" t="0" r="0" b="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9" cstate="print">
                      <a:extLst>
                        <a:ext uri="{28A0092B-C50C-407E-A947-70E740481C1C}">
                          <a14:useLocalDpi xmlns:a14="http://schemas.microsoft.com/office/drawing/2010/main" val="0"/>
                        </a:ext>
                      </a:extLst>
                    </a:blip>
                    <a:srcRect r="3069"/>
                    <a:stretch/>
                  </pic:blipFill>
                  <pic:spPr bwMode="auto">
                    <a:xfrm>
                      <a:off x="0" y="0"/>
                      <a:ext cx="114300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 w:author="Andrew Fryer (@DEEPFAT)" w:date="2017-12-15T15:07:00Z">
        <w:r w:rsidR="00445463" w:rsidRPr="001D470E">
          <w:rPr>
            <w:sz w:val="96"/>
            <w:szCs w:val="96"/>
            <w:rPrChange w:id="5" w:author="Andrew Fryer (@DEEPFAT)" w:date="2017-12-15T15:08:00Z">
              <w:rPr/>
            </w:rPrChange>
          </w:rPr>
          <w:t>aka.ms/</w:t>
        </w:r>
        <w:proofErr w:type="spellStart"/>
        <w:r w:rsidR="00445463" w:rsidRPr="001D470E">
          <w:rPr>
            <w:sz w:val="96"/>
            <w:szCs w:val="96"/>
            <w:rPrChange w:id="6" w:author="Andrew Fryer (@DEEPFAT)" w:date="2017-12-15T15:08:00Z">
              <w:rPr/>
            </w:rPrChange>
          </w:rPr>
          <w:t>ImperialML</w:t>
        </w:r>
      </w:ins>
      <w:bookmarkStart w:id="7" w:name="_GoBack"/>
      <w:bookmarkEnd w:id="7"/>
      <w:proofErr w:type="spellEnd"/>
      <w:r w:rsidR="00834240" w:rsidRPr="001D470E">
        <w:rPr>
          <w:sz w:val="96"/>
          <w:szCs w:val="96"/>
          <w:rPrChange w:id="8" w:author="Andrew Fryer (@DEEPFAT)" w:date="2017-12-15T15:08:00Z">
            <w:rPr/>
          </w:rPrChange>
        </w:rPr>
        <w:br w:type="page"/>
      </w:r>
    </w:p>
    <w:p w14:paraId="2303E712" w14:textId="20D009CE" w:rsidR="000119CA" w:rsidRDefault="002A3BEB">
      <w:pPr>
        <w:ind w:left="3600"/>
        <w:rPr>
          <w:rFonts w:ascii="Segoe UI Light" w:hAnsi="Segoe UI Light" w:cs="Segoe UI Light"/>
          <w:sz w:val="28"/>
          <w:szCs w:val="28"/>
          <w:rPrChange w:id="9" w:author="Frances Tibble" w:date="2017-12-14T05:11:00Z">
            <w:rPr/>
          </w:rPrChange>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8240" behindDoc="0" locked="0" layoutInCell="1" allowOverlap="1" wp14:anchorId="67CD2C2F" wp14:editId="6F2A98A2">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D73121E" w14:textId="77777777" w:rsidR="00207A97" w:rsidRPr="00827110" w:rsidRDefault="00207A97"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CD2C2F" id="Text Box 1" o:spid="_x0000_s1029" type="#_x0000_t202" style="position:absolute;left:0;text-align:left;margin-left:0;margin-top:0;width:2in;height:141.75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14:paraId="1D73121E" w14:textId="77777777" w:rsidR="00207A97" w:rsidRPr="00827110" w:rsidRDefault="00207A97"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sidR="00F531B2" w:rsidRPr="000975A6">
        <w:rPr>
          <w:rFonts w:ascii="Segoe UI Light" w:hAnsi="Segoe UI Light" w:cs="Segoe UI Light"/>
          <w:sz w:val="28"/>
          <w:szCs w:val="28"/>
        </w:rPr>
        <w:t>What is Azure Machine Learning?</w:t>
      </w:r>
    </w:p>
    <w:p w14:paraId="7A9CF363" w14:textId="72322602" w:rsidR="00582AF6" w:rsidRPr="000119CA" w:rsidRDefault="00F531B2">
      <w:pPr>
        <w:ind w:left="3600"/>
        <w:rPr>
          <w:rFonts w:ascii="Segoe UI Light" w:hAnsi="Segoe UI Light" w:cs="Segoe UI Light"/>
          <w:sz w:val="28"/>
          <w:szCs w:val="28"/>
          <w:rPrChange w:id="10" w:author="Frances Tibble" w:date="2017-12-14T05:11:00Z">
            <w:rPr/>
          </w:rPrChange>
        </w:rPr>
      </w:pPr>
      <w:r w:rsidRPr="00207A97">
        <w:rPr>
          <w:rFonts w:ascii="Segoe UI Light" w:hAnsi="Segoe UI Light" w:cs="Segoe UI Light"/>
          <w:sz w:val="28"/>
          <w:szCs w:val="28"/>
        </w:rPr>
        <w:t>The Problem Domain</w:t>
      </w:r>
    </w:p>
    <w:p w14:paraId="67C46D43" w14:textId="77777777" w:rsidR="000119CA" w:rsidRPr="00827110" w:rsidRDefault="000119CA">
      <w:pPr>
        <w:ind w:left="3600"/>
        <w:rPr>
          <w:rFonts w:ascii="Segoe UI Light" w:hAnsi="Segoe UI Light" w:cs="Segoe UI Light"/>
          <w:sz w:val="28"/>
          <w:szCs w:val="28"/>
          <w:rPrChange w:id="11" w:author="Frances Tibble" w:date="2017-12-14T05:11:00Z">
            <w:rPr/>
          </w:rPrChange>
        </w:rPr>
      </w:pPr>
      <w:r w:rsidRPr="00207A97">
        <w:rPr>
          <w:rFonts w:ascii="Segoe UI Light" w:hAnsi="Segoe UI Light" w:cs="Segoe UI Light"/>
          <w:sz w:val="28"/>
          <w:szCs w:val="28"/>
        </w:rPr>
        <w:t>First Time Setup</w:t>
      </w:r>
    </w:p>
    <w:p w14:paraId="75A0875E" w14:textId="77777777" w:rsidR="000119CA" w:rsidRPr="00827110" w:rsidRDefault="000119CA">
      <w:pPr>
        <w:ind w:left="3600"/>
        <w:rPr>
          <w:rFonts w:ascii="Segoe UI Light" w:hAnsi="Segoe UI Light" w:cs="Segoe UI Light"/>
          <w:sz w:val="28"/>
          <w:szCs w:val="28"/>
          <w:rPrChange w:id="12" w:author="Frances Tibble" w:date="2017-12-14T05:11:00Z">
            <w:rPr/>
          </w:rPrChange>
        </w:rPr>
      </w:pPr>
      <w:r w:rsidRPr="00207A97">
        <w:rPr>
          <w:rFonts w:ascii="Segoe UI Light" w:hAnsi="Segoe UI Light" w:cs="Segoe UI Light"/>
          <w:sz w:val="28"/>
          <w:szCs w:val="28"/>
        </w:rPr>
        <w:t>The Data</w:t>
      </w:r>
    </w:p>
    <w:p w14:paraId="2A760DCC" w14:textId="52DAF626" w:rsidR="000119CA" w:rsidRPr="00827110" w:rsidRDefault="000119CA">
      <w:pPr>
        <w:ind w:left="3600"/>
        <w:rPr>
          <w:rFonts w:ascii="Segoe UI Light" w:hAnsi="Segoe UI Light" w:cs="Segoe UI Light"/>
          <w:sz w:val="28"/>
          <w:szCs w:val="28"/>
          <w:rPrChange w:id="13" w:author="Frances Tibble" w:date="2017-12-14T05:11:00Z">
            <w:rPr/>
          </w:rPrChange>
        </w:rPr>
      </w:pPr>
      <w:r w:rsidRPr="00207A97">
        <w:rPr>
          <w:rFonts w:ascii="Segoe UI Light" w:hAnsi="Segoe UI Light" w:cs="Segoe UI Light"/>
          <w:sz w:val="28"/>
          <w:szCs w:val="28"/>
        </w:rPr>
        <w:t>Data Pre-Processing</w:t>
      </w:r>
    </w:p>
    <w:p w14:paraId="0DFC0D46" w14:textId="77777777" w:rsidR="000119CA" w:rsidRPr="00827110" w:rsidRDefault="000119CA">
      <w:pPr>
        <w:ind w:left="3600"/>
        <w:rPr>
          <w:rFonts w:ascii="Segoe UI Light" w:hAnsi="Segoe UI Light" w:cs="Segoe UI Light"/>
          <w:sz w:val="28"/>
          <w:szCs w:val="28"/>
          <w:rPrChange w:id="14" w:author="Frances Tibble" w:date="2017-12-14T05:11:00Z">
            <w:rPr/>
          </w:rPrChange>
        </w:rPr>
      </w:pPr>
      <w:r w:rsidRPr="00207A97">
        <w:rPr>
          <w:rFonts w:ascii="Segoe UI Light" w:hAnsi="Segoe UI Light" w:cs="Segoe UI Light"/>
          <w:sz w:val="28"/>
          <w:szCs w:val="28"/>
        </w:rPr>
        <w:t>Training the Model</w:t>
      </w:r>
    </w:p>
    <w:p w14:paraId="1995F8D2" w14:textId="19DA0CA3" w:rsidR="000119CA" w:rsidRDefault="00663922">
      <w:pPr>
        <w:ind w:left="3600"/>
        <w:rPr>
          <w:rFonts w:ascii="Segoe UI Light" w:hAnsi="Segoe UI Light" w:cs="Segoe UI Light"/>
          <w:sz w:val="28"/>
          <w:szCs w:val="28"/>
          <w:rPrChange w:id="15" w:author="Frances Tibble" w:date="2017-12-14T05:11:00Z">
            <w:rPr/>
          </w:rPrChange>
        </w:rPr>
      </w:pPr>
      <w:r w:rsidRPr="00207A97">
        <w:rPr>
          <w:rFonts w:ascii="Segoe UI Light" w:hAnsi="Segoe UI Light" w:cs="Segoe UI Light"/>
          <w:sz w:val="28"/>
          <w:szCs w:val="28"/>
        </w:rPr>
        <w:t>Optimising</w:t>
      </w:r>
      <w:r w:rsidR="000119CA" w:rsidRPr="0CF19476">
        <w:rPr>
          <w:rFonts w:ascii="Segoe UI Light" w:hAnsi="Segoe UI Light" w:cs="Segoe UI Light"/>
          <w:sz w:val="28"/>
          <w:szCs w:val="28"/>
          <w:rPrChange w:id="16" w:author="Frances Tibble" w:date="2017-12-14T05:11:00Z">
            <w:rPr>
              <w:rFonts w:ascii="Segoe UI Light" w:hAnsi="Segoe UI Light" w:cs="Segoe UI Light"/>
              <w:sz w:val="28"/>
            </w:rPr>
          </w:rPrChange>
        </w:rPr>
        <w:t xml:space="preserve"> Classifiers</w:t>
      </w:r>
    </w:p>
    <w:p w14:paraId="6B660D7D" w14:textId="4520725D" w:rsidR="00FE359D" w:rsidRPr="00827110" w:rsidRDefault="00FE359D">
      <w:pPr>
        <w:ind w:left="3600"/>
        <w:rPr>
          <w:rFonts w:ascii="Segoe UI Light" w:hAnsi="Segoe UI Light" w:cs="Segoe UI Light"/>
          <w:sz w:val="28"/>
          <w:szCs w:val="28"/>
          <w:rPrChange w:id="17" w:author="Frances Tibble" w:date="2017-12-14T05:11:00Z">
            <w:rPr/>
          </w:rPrChange>
        </w:rPr>
      </w:pPr>
      <w:r w:rsidRPr="00207A97">
        <w:rPr>
          <w:rFonts w:ascii="Segoe UI Light" w:hAnsi="Segoe UI Light" w:cs="Segoe UI Light"/>
          <w:sz w:val="28"/>
          <w:szCs w:val="28"/>
        </w:rPr>
        <w:t>Creating a Scoring Experiment</w:t>
      </w:r>
    </w:p>
    <w:p w14:paraId="29774138" w14:textId="77777777" w:rsidR="000119CA" w:rsidRPr="00827110" w:rsidRDefault="000119CA">
      <w:pPr>
        <w:ind w:left="3600"/>
        <w:rPr>
          <w:rFonts w:ascii="Segoe UI Light" w:hAnsi="Segoe UI Light" w:cs="Segoe UI Light"/>
          <w:sz w:val="28"/>
          <w:szCs w:val="28"/>
          <w:rPrChange w:id="18" w:author="Frances Tibble" w:date="2017-12-14T05:11:00Z">
            <w:rPr/>
          </w:rPrChange>
        </w:rPr>
      </w:pPr>
      <w:r w:rsidRPr="00207A97">
        <w:rPr>
          <w:rFonts w:ascii="Segoe UI Light" w:hAnsi="Segoe UI Light" w:cs="Segoe UI Light"/>
          <w:sz w:val="28"/>
          <w:szCs w:val="28"/>
        </w:rPr>
        <w:t>Publish as a Web Service</w:t>
      </w:r>
    </w:p>
    <w:p w14:paraId="5F0DCC45" w14:textId="40647CB4" w:rsidR="000119CA" w:rsidRDefault="4ABE0180" w:rsidP="000119CA">
      <w:pPr>
        <w:ind w:left="3600"/>
        <w:rPr>
          <w:rFonts w:ascii="Segoe UI Light" w:eastAsia="Segoe UI Light" w:hAnsi="Segoe UI Light" w:cs="Segoe UI Light"/>
          <w:sz w:val="28"/>
          <w:szCs w:val="28"/>
        </w:rPr>
      </w:pPr>
      <w:r w:rsidRPr="4ABE0180">
        <w:rPr>
          <w:rFonts w:ascii="Segoe UI Light" w:eastAsia="Segoe UI Light" w:hAnsi="Segoe UI Light" w:cs="Segoe UI Light"/>
          <w:sz w:val="28"/>
          <w:szCs w:val="28"/>
        </w:rPr>
        <w:t>Test</w:t>
      </w:r>
      <w:r w:rsidR="00BB0A39">
        <w:rPr>
          <w:rFonts w:ascii="Segoe UI Light" w:eastAsia="Segoe UI Light" w:hAnsi="Segoe UI Light" w:cs="Segoe UI Light"/>
          <w:sz w:val="28"/>
          <w:szCs w:val="28"/>
        </w:rPr>
        <w:t>ing</w:t>
      </w:r>
      <w:r w:rsidRPr="4ABE0180">
        <w:rPr>
          <w:rFonts w:ascii="Segoe UI Light" w:eastAsia="Segoe UI Light" w:hAnsi="Segoe UI Light" w:cs="Segoe UI Light"/>
          <w:sz w:val="28"/>
          <w:szCs w:val="28"/>
        </w:rPr>
        <w:t xml:space="preserve"> the Web Service</w:t>
      </w:r>
    </w:p>
    <w:p w14:paraId="3B23E917" w14:textId="6BB1DDA3" w:rsidR="00582AF6" w:rsidRPr="00827110" w:rsidRDefault="00582AF6">
      <w:pPr>
        <w:ind w:left="3600"/>
        <w:rPr>
          <w:rFonts w:ascii="Segoe UI Light" w:hAnsi="Segoe UI Light" w:cs="Segoe UI Light"/>
          <w:sz w:val="28"/>
          <w:szCs w:val="28"/>
          <w:rPrChange w:id="19" w:author="Frances Tibble" w:date="2017-12-14T05:11:00Z">
            <w:rPr/>
          </w:rPrChange>
        </w:rPr>
      </w:pPr>
      <w:r>
        <w:rPr>
          <w:rFonts w:ascii="Segoe UI Light" w:eastAsia="Segoe UI Light" w:hAnsi="Segoe UI Light" w:cs="Segoe UI Light"/>
          <w:sz w:val="28"/>
          <w:szCs w:val="28"/>
        </w:rPr>
        <w:t>Publish to the Gallery</w:t>
      </w:r>
    </w:p>
    <w:p w14:paraId="0A54BF3C" w14:textId="6BDFA37A" w:rsidR="00827110" w:rsidRPr="001E5989" w:rsidRDefault="000119CA">
      <w:pPr>
        <w:ind w:left="3600"/>
        <w:rPr>
          <w:rFonts w:ascii="Segoe UI Light" w:hAnsi="Segoe UI Light" w:cs="Segoe UI Light"/>
          <w:sz w:val="28"/>
          <w:szCs w:val="28"/>
          <w:rPrChange w:id="20" w:author="Frances Tibble" w:date="2017-12-14T05:11:00Z">
            <w:rPr/>
          </w:rPrChange>
        </w:rPr>
      </w:pPr>
      <w:r w:rsidRPr="00207A97">
        <w:rPr>
          <w:rFonts w:ascii="Segoe UI Light" w:hAnsi="Segoe UI Light" w:cs="Segoe UI Light"/>
          <w:sz w:val="28"/>
          <w:szCs w:val="28"/>
        </w:rPr>
        <w:t>Conclusion</w:t>
      </w:r>
    </w:p>
    <w:p w14:paraId="3B48FE51" w14:textId="36675459" w:rsidR="00827110" w:rsidRDefault="000119CA" w:rsidP="002A3BEB">
      <w:r>
        <w:rPr>
          <w:noProof/>
          <w:lang w:eastAsia="en-GB"/>
        </w:rPr>
        <mc:AlternateContent>
          <mc:Choice Requires="wps">
            <w:drawing>
              <wp:anchor distT="0" distB="0" distL="114300" distR="114300" simplePos="0" relativeHeight="251658243" behindDoc="0" locked="0" layoutInCell="1" allowOverlap="1" wp14:anchorId="6016AE33" wp14:editId="502E64E7">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6E0EC" w14:textId="7EED56AB"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207A97" w:rsidRPr="00827110" w:rsidRDefault="00207A97"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207A97" w:rsidRDefault="00207A97"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207A97" w:rsidRPr="00827110" w:rsidRDefault="00207A97" w:rsidP="00827110">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6AE33" id="Text Box 4" o:spid="_x0000_s1030" type="#_x0000_t202" style="position:absolute;margin-left:-253.2pt;margin-top:38.65pt;width:319.35pt;height:728.1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14:paraId="1376E0EC" w14:textId="7EED56AB"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207A97" w:rsidRPr="00827110" w:rsidRDefault="00207A97"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207A97" w:rsidRPr="00827110" w:rsidRDefault="00207A97"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207A97" w:rsidRDefault="00207A97"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207A97" w:rsidRPr="00827110" w:rsidRDefault="00207A97" w:rsidP="00827110">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14:paraId="000090F0" w14:textId="77777777" w:rsidR="00827110" w:rsidRDefault="00827110" w:rsidP="002A3BEB"/>
    <w:p w14:paraId="4CDFE223" w14:textId="77777777" w:rsidR="00827110" w:rsidRDefault="00827110" w:rsidP="002A3BEB"/>
    <w:p w14:paraId="3E82BE5C" w14:textId="77777777" w:rsidR="00827110" w:rsidRDefault="00827110" w:rsidP="002A3BEB"/>
    <w:p w14:paraId="50C4A7FF" w14:textId="77777777" w:rsidR="00827110" w:rsidRDefault="00827110" w:rsidP="002A3BEB"/>
    <w:p w14:paraId="0A5E6ED2" w14:textId="77777777" w:rsidR="00827110" w:rsidRDefault="00827110" w:rsidP="002A3BEB"/>
    <w:p w14:paraId="78E5B83F" w14:textId="77777777" w:rsidR="00827110" w:rsidRDefault="00827110" w:rsidP="002A3BEB"/>
    <w:p w14:paraId="0EB2FC5D" w14:textId="77777777" w:rsidR="00827110" w:rsidRDefault="00827110" w:rsidP="002A3BEB"/>
    <w:p w14:paraId="4B4BED97" w14:textId="77777777" w:rsidR="00827110" w:rsidRDefault="00827110" w:rsidP="002A3BEB"/>
    <w:p w14:paraId="2F35D2F2" w14:textId="77777777" w:rsidR="002D57D4" w:rsidRDefault="002D57D4" w:rsidP="002A3BEB"/>
    <w:p w14:paraId="3EEA6668" w14:textId="77777777" w:rsidR="002D57D4" w:rsidRDefault="002D57D4" w:rsidP="002A3BEB"/>
    <w:p w14:paraId="41676B1D" w14:textId="77777777" w:rsidR="002D57D4" w:rsidRDefault="002D57D4" w:rsidP="002A3BEB"/>
    <w:p w14:paraId="068566B9" w14:textId="77777777" w:rsidR="002D57D4" w:rsidRDefault="002D57D4" w:rsidP="002A3BEB"/>
    <w:p w14:paraId="33F5788C" w14:textId="77777777" w:rsidR="00827110" w:rsidRDefault="00827110" w:rsidP="002A3BEB"/>
    <w:p w14:paraId="334442A5" w14:textId="77777777" w:rsidR="00827110" w:rsidRDefault="00827110" w:rsidP="002A3BEB"/>
    <w:p w14:paraId="077239C9" w14:textId="77777777" w:rsidR="00827110" w:rsidRDefault="00827110" w:rsidP="002A3BEB"/>
    <w:p w14:paraId="5F40FE28" w14:textId="77777777" w:rsidR="00827110" w:rsidRDefault="00827110" w:rsidP="002A3BEB"/>
    <w:p w14:paraId="6234EDF3" w14:textId="77777777" w:rsidR="00827110" w:rsidRDefault="00827110" w:rsidP="002A3BEB"/>
    <w:p w14:paraId="3FC1C26A" w14:textId="078A9316" w:rsidR="00A724D0" w:rsidRDefault="00A724D0" w:rsidP="00A724D0">
      <w:pPr>
        <w:rPr>
          <w:rFonts w:ascii="Segoe UI Light" w:hAnsi="Segoe UI Light" w:cs="Segoe UI Light"/>
          <w:sz w:val="24"/>
          <w:szCs w:val="22"/>
        </w:rPr>
      </w:pPr>
    </w:p>
    <w:p w14:paraId="74087C23" w14:textId="6A3962CB" w:rsidR="00A724D0" w:rsidRDefault="00B97198" w:rsidP="00A724D0">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074C268A" wp14:editId="4494B88E">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5E624CE" w14:textId="04652730" w:rsidR="00207A97" w:rsidRPr="00827110" w:rsidRDefault="00207A97"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4C268A"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14:paraId="55E624CE" w14:textId="04652730" w:rsidR="00207A97" w:rsidRPr="00827110" w:rsidRDefault="00207A97"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14:paraId="3690019A" w14:textId="77777777" w:rsidR="00A724D0" w:rsidRDefault="00A724D0" w:rsidP="00A724D0">
      <w:pPr>
        <w:rPr>
          <w:rFonts w:ascii="Segoe UI Light" w:hAnsi="Segoe UI Light" w:cs="Segoe UI Light"/>
          <w:sz w:val="24"/>
          <w:szCs w:val="22"/>
        </w:rPr>
      </w:pPr>
    </w:p>
    <w:p w14:paraId="028299FB" w14:textId="396814F3" w:rsidR="00B97198" w:rsidRDefault="00582AF6" w:rsidP="00A724D0">
      <w:pPr>
        <w:rPr>
          <w:rFonts w:ascii="Segoe UI Light" w:hAnsi="Segoe UI Light" w:cs="Segoe UI Light"/>
          <w:sz w:val="22"/>
          <w:szCs w:val="22"/>
        </w:rPr>
      </w:pPr>
      <w:r w:rsidRPr="00775CD7">
        <w:rPr>
          <w:rFonts w:ascii="Segoe UI Light" w:hAnsi="Segoe UI Light" w:cs="Segoe UI Light"/>
          <w:sz w:val="22"/>
          <w:szCs w:val="22"/>
        </w:rPr>
        <w:t>T</w:t>
      </w:r>
      <w:r w:rsidR="00B97198" w:rsidRPr="00775CD7">
        <w:rPr>
          <w:rFonts w:ascii="Segoe UI Light" w:hAnsi="Segoe UI Light" w:cs="Segoe UI Light"/>
          <w:sz w:val="22"/>
          <w:szCs w:val="22"/>
        </w:rPr>
        <w:t xml:space="preserve">his lab will introduce you to machine learning </w:t>
      </w:r>
      <w:r w:rsidR="00F531B2" w:rsidRPr="00775CD7">
        <w:rPr>
          <w:rFonts w:ascii="Segoe UI Light" w:hAnsi="Segoe UI Light" w:cs="Segoe UI Light"/>
          <w:sz w:val="22"/>
          <w:szCs w:val="22"/>
        </w:rPr>
        <w:t>capabilities</w:t>
      </w:r>
      <w:r w:rsidR="00791ADC" w:rsidRPr="00775CD7">
        <w:rPr>
          <w:rFonts w:ascii="Segoe UI Light" w:hAnsi="Segoe UI Light" w:cs="Segoe UI Light"/>
          <w:sz w:val="22"/>
          <w:szCs w:val="22"/>
        </w:rPr>
        <w:t xml:space="preserve"> available</w:t>
      </w:r>
      <w:r w:rsidR="00B97198" w:rsidRPr="00775CD7">
        <w:rPr>
          <w:rFonts w:ascii="Segoe UI Light" w:hAnsi="Segoe UI Light" w:cs="Segoe UI Light"/>
          <w:sz w:val="22"/>
          <w:szCs w:val="22"/>
        </w:rPr>
        <w:t xml:space="preserve"> in</w:t>
      </w:r>
      <w:r w:rsidR="00F531B2" w:rsidRPr="00775CD7">
        <w:rPr>
          <w:rFonts w:ascii="Segoe UI Light" w:hAnsi="Segoe UI Light" w:cs="Segoe UI Light"/>
          <w:sz w:val="22"/>
          <w:szCs w:val="22"/>
        </w:rPr>
        <w:t xml:space="preserve"> Microsoft Azure</w:t>
      </w:r>
      <w:r w:rsidR="00775CD7">
        <w:rPr>
          <w:rFonts w:ascii="Segoe UI Light" w:hAnsi="Segoe UI Light" w:cs="Segoe UI Light"/>
          <w:sz w:val="22"/>
          <w:szCs w:val="22"/>
        </w:rPr>
        <w:t xml:space="preserve">, specifically </w:t>
      </w:r>
      <w:r w:rsidR="00B97198" w:rsidRPr="00775CD7">
        <w:rPr>
          <w:rFonts w:ascii="Segoe UI Light" w:hAnsi="Segoe UI Light" w:cs="Segoe UI Light"/>
          <w:sz w:val="22"/>
          <w:szCs w:val="22"/>
        </w:rPr>
        <w:t>Microsoft Azure Machine Learning</w:t>
      </w:r>
      <w:r w:rsidR="00791ADC" w:rsidRPr="00775CD7">
        <w:rPr>
          <w:rFonts w:ascii="Segoe UI Light" w:hAnsi="Segoe UI Light" w:cs="Segoe UI Light"/>
          <w:sz w:val="22"/>
          <w:szCs w:val="22"/>
        </w:rPr>
        <w:t xml:space="preserve"> (Azure ML)</w:t>
      </w:r>
      <w:r w:rsidR="00775CD7">
        <w:rPr>
          <w:rFonts w:ascii="Segoe UI Light" w:hAnsi="Segoe UI Light" w:cs="Segoe UI Light"/>
          <w:sz w:val="22"/>
          <w:szCs w:val="22"/>
        </w:rPr>
        <w:t xml:space="preserve">.  </w:t>
      </w:r>
    </w:p>
    <w:p w14:paraId="13B9F25A" w14:textId="19E83CFD" w:rsidR="00D279DE" w:rsidRDefault="00B97198" w:rsidP="003C53DC">
      <w:pPr>
        <w:rPr>
          <w:rFonts w:ascii="Segoe UI Light" w:hAnsi="Segoe UI Light" w:cs="Segoe UI Light"/>
          <w:sz w:val="22"/>
          <w:szCs w:val="22"/>
        </w:rPr>
      </w:pPr>
      <w:r w:rsidRPr="003A4B3A">
        <w:rPr>
          <w:rFonts w:ascii="Segoe UI Light" w:hAnsi="Segoe UI Light" w:cs="Segoe UI Light"/>
          <w:sz w:val="22"/>
          <w:szCs w:val="22"/>
        </w:rPr>
        <w:t xml:space="preserve">Azure ML </w:t>
      </w:r>
      <w:r w:rsidR="00775CD7">
        <w:rPr>
          <w:rFonts w:ascii="Segoe UI Light" w:hAnsi="Segoe UI Light" w:cs="Segoe UI Light"/>
          <w:sz w:val="22"/>
          <w:szCs w:val="22"/>
        </w:rPr>
        <w:t xml:space="preserve">is </w:t>
      </w:r>
      <w:r w:rsidRPr="003A4B3A">
        <w:rPr>
          <w:rFonts w:ascii="Segoe UI Light" w:hAnsi="Segoe UI Light" w:cs="Segoe UI Light"/>
          <w:sz w:val="22"/>
          <w:szCs w:val="22"/>
        </w:rPr>
        <w:t>a fully managed machine learning platform that allows you to perform predictive analytics.</w:t>
      </w:r>
      <w:r w:rsidR="00775CD7">
        <w:rPr>
          <w:rFonts w:ascii="Segoe UI Light" w:hAnsi="Segoe UI Light" w:cs="Segoe UI Light"/>
          <w:sz w:val="22"/>
          <w:szCs w:val="22"/>
        </w:rPr>
        <w:t xml:space="preserve">  Development of models (experiments) is achieved using the </w:t>
      </w:r>
      <w:r w:rsidRPr="003A4B3A">
        <w:rPr>
          <w:rFonts w:ascii="Segoe UI Light" w:hAnsi="Segoe UI Light" w:cs="Segoe UI Light"/>
          <w:sz w:val="22"/>
          <w:szCs w:val="22"/>
        </w:rPr>
        <w:t>Azure ML Studio</w:t>
      </w:r>
      <w:r w:rsidR="00775CD7">
        <w:rPr>
          <w:rFonts w:ascii="Segoe UI Light" w:hAnsi="Segoe UI Light" w:cs="Segoe UI Light"/>
          <w:sz w:val="22"/>
          <w:szCs w:val="22"/>
        </w:rPr>
        <w:t>,</w:t>
      </w:r>
      <w:r w:rsidRPr="003A4B3A">
        <w:rPr>
          <w:rFonts w:ascii="Segoe UI Light" w:hAnsi="Segoe UI Light" w:cs="Segoe UI Light"/>
          <w:sz w:val="22"/>
          <w:szCs w:val="22"/>
        </w:rPr>
        <w:t xml:space="preserve"> a </w:t>
      </w:r>
      <w:r w:rsidR="00775CD7">
        <w:rPr>
          <w:rFonts w:ascii="Segoe UI Light" w:hAnsi="Segoe UI Light" w:cs="Segoe UI Light"/>
          <w:sz w:val="22"/>
          <w:szCs w:val="22"/>
        </w:rPr>
        <w:t>web based design environment</w:t>
      </w:r>
      <w:r w:rsidRPr="003A4B3A">
        <w:rPr>
          <w:rFonts w:ascii="Segoe UI Light" w:hAnsi="Segoe UI Light" w:cs="Segoe UI Light"/>
          <w:sz w:val="22"/>
          <w:szCs w:val="22"/>
        </w:rPr>
        <w:t xml:space="preserve"> that empowers both data scientists and domain specialists to build end-to-end solutions and significantly reduce the complexity of building </w:t>
      </w:r>
      <w:r w:rsidR="00775CD7">
        <w:rPr>
          <w:rFonts w:ascii="Segoe UI Light" w:hAnsi="Segoe UI Light" w:cs="Segoe UI Light"/>
          <w:sz w:val="22"/>
          <w:szCs w:val="22"/>
        </w:rPr>
        <w:t xml:space="preserve">and publishing </w:t>
      </w:r>
      <w:r w:rsidRPr="003A4B3A">
        <w:rPr>
          <w:rFonts w:ascii="Segoe UI Light" w:hAnsi="Segoe UI Light" w:cs="Segoe UI Light"/>
          <w:sz w:val="22"/>
          <w:szCs w:val="22"/>
        </w:rPr>
        <w:t xml:space="preserve">predictive models. </w:t>
      </w:r>
      <w:r w:rsidR="00775CD7">
        <w:rPr>
          <w:rFonts w:ascii="Segoe UI Light" w:hAnsi="Segoe UI Light" w:cs="Segoe UI Light"/>
          <w:sz w:val="22"/>
          <w:szCs w:val="22"/>
        </w:rPr>
        <w:t xml:space="preserve"> It has a simple</w:t>
      </w:r>
      <w:r w:rsidR="008C5044" w:rsidRPr="003A4B3A">
        <w:rPr>
          <w:rFonts w:ascii="Segoe UI Light" w:hAnsi="Segoe UI Light" w:cs="Segoe UI Light"/>
          <w:sz w:val="22"/>
          <w:szCs w:val="22"/>
        </w:rPr>
        <w:t xml:space="preserve"> </w:t>
      </w:r>
      <w:r w:rsidRPr="003A4B3A">
        <w:rPr>
          <w:rFonts w:ascii="Segoe UI Light" w:hAnsi="Segoe UI Light" w:cs="Segoe UI Light"/>
          <w:sz w:val="22"/>
          <w:szCs w:val="22"/>
        </w:rPr>
        <w:t>drag-</w:t>
      </w:r>
      <w:r w:rsidR="008C5044" w:rsidRPr="003A4B3A">
        <w:rPr>
          <w:rFonts w:ascii="Segoe UI Light" w:hAnsi="Segoe UI Light" w:cs="Segoe UI Light"/>
          <w:sz w:val="22"/>
          <w:szCs w:val="22"/>
        </w:rPr>
        <w:t>and-drop authoring</w:t>
      </w:r>
      <w:r w:rsidRPr="003A4B3A">
        <w:rPr>
          <w:rFonts w:ascii="Segoe UI Light" w:hAnsi="Segoe UI Light" w:cs="Segoe UI Light"/>
          <w:sz w:val="22"/>
          <w:szCs w:val="22"/>
        </w:rPr>
        <w:t xml:space="preserve"> a</w:t>
      </w:r>
      <w:r w:rsidR="008C5044" w:rsidRPr="003A4B3A">
        <w:rPr>
          <w:rFonts w:ascii="Segoe UI Light" w:hAnsi="Segoe UI Light" w:cs="Segoe UI Light"/>
          <w:sz w:val="22"/>
          <w:szCs w:val="22"/>
        </w:rPr>
        <w:t>nd a catalogue of modules that provide</w:t>
      </w:r>
      <w:r w:rsidRPr="003A4B3A">
        <w:rPr>
          <w:rFonts w:ascii="Segoe UI Light" w:hAnsi="Segoe UI Light" w:cs="Segoe UI Light"/>
          <w:sz w:val="22"/>
          <w:szCs w:val="22"/>
        </w:rPr>
        <w:t xml:space="preserve"> functionality for an end-to-</w:t>
      </w:r>
      <w:r w:rsidR="00F531B2">
        <w:rPr>
          <w:rFonts w:ascii="Segoe UI Light" w:hAnsi="Segoe UI Light" w:cs="Segoe UI Light"/>
          <w:sz w:val="22"/>
          <w:szCs w:val="22"/>
        </w:rPr>
        <w:t xml:space="preserve">end </w:t>
      </w:r>
      <w:r w:rsidRPr="003A4B3A">
        <w:rPr>
          <w:rFonts w:ascii="Segoe UI Light" w:hAnsi="Segoe UI Light" w:cs="Segoe UI Light"/>
          <w:sz w:val="22"/>
          <w:szCs w:val="22"/>
        </w:rPr>
        <w:t>workflow</w:t>
      </w:r>
      <w:r w:rsidR="00775CD7">
        <w:rPr>
          <w:rFonts w:ascii="Segoe UI Light" w:hAnsi="Segoe UI Light" w:cs="Segoe UI Light"/>
          <w:sz w:val="22"/>
          <w:szCs w:val="22"/>
        </w:rPr>
        <w:t>. More experienced users can also embed their own Python or R scripts in line in experiments an</w:t>
      </w:r>
      <w:r w:rsidR="00CF7B00">
        <w:rPr>
          <w:rFonts w:ascii="Segoe UI Light" w:hAnsi="Segoe UI Light" w:cs="Segoe UI Light"/>
          <w:sz w:val="22"/>
          <w:szCs w:val="22"/>
        </w:rPr>
        <w:t>d explore the data</w:t>
      </w:r>
      <w:r w:rsidR="00775CD7">
        <w:rPr>
          <w:rFonts w:ascii="Segoe UI Light" w:hAnsi="Segoe UI Light" w:cs="Segoe UI Light"/>
          <w:sz w:val="22"/>
          <w:szCs w:val="22"/>
        </w:rPr>
        <w:t xml:space="preserve"> interactively </w:t>
      </w:r>
      <w:r w:rsidR="00CF7B00">
        <w:rPr>
          <w:rFonts w:ascii="Segoe UI Light" w:hAnsi="Segoe UI Light" w:cs="Segoe UI Light"/>
          <w:sz w:val="22"/>
          <w:szCs w:val="22"/>
        </w:rPr>
        <w:t>with</w:t>
      </w:r>
      <w:r w:rsidR="00775CD7">
        <w:rPr>
          <w:rFonts w:ascii="Segoe UI Light" w:hAnsi="Segoe UI Light" w:cs="Segoe UI Light"/>
          <w:sz w:val="22"/>
          <w:szCs w:val="22"/>
        </w:rPr>
        <w:t xml:space="preserve"> </w:t>
      </w:r>
      <w:proofErr w:type="spellStart"/>
      <w:r w:rsidR="00775CD7">
        <w:rPr>
          <w:rFonts w:ascii="Segoe UI Light" w:hAnsi="Segoe UI Light" w:cs="Segoe UI Light"/>
          <w:sz w:val="22"/>
          <w:szCs w:val="22"/>
        </w:rPr>
        <w:t>Jupyter</w:t>
      </w:r>
      <w:proofErr w:type="spellEnd"/>
      <w:r w:rsidR="00775CD7">
        <w:rPr>
          <w:rFonts w:ascii="Segoe UI Light" w:hAnsi="Segoe UI Light" w:cs="Segoe UI Light"/>
          <w:sz w:val="22"/>
          <w:szCs w:val="22"/>
        </w:rPr>
        <w:t xml:space="preserve"> Notebooks. </w:t>
      </w:r>
    </w:p>
    <w:p w14:paraId="7D7888B4" w14:textId="3905C37E" w:rsidR="00CF7B00" w:rsidRPr="003A4B3A" w:rsidRDefault="00CF7B00" w:rsidP="003C53DC">
      <w:pPr>
        <w:rPr>
          <w:rFonts w:ascii="Segoe UI Light" w:hAnsi="Segoe UI Light" w:cs="Segoe UI Light"/>
          <w:sz w:val="22"/>
          <w:szCs w:val="22"/>
        </w:rPr>
      </w:pPr>
      <w:r>
        <w:rPr>
          <w:rFonts w:ascii="Segoe UI Light" w:hAnsi="Segoe UI Light" w:cs="Segoe UI Light"/>
          <w:sz w:val="22"/>
          <w:szCs w:val="22"/>
        </w:rPr>
        <w:t>One of the most important features of Azure ML is its publishing service where</w:t>
      </w:r>
      <w:del w:id="21" w:author="Frances Tibble" w:date="2017-12-14T05:11:00Z">
        <w:r w:rsidDel="0CF19476">
          <w:rPr>
            <w:rFonts w:ascii="Segoe UI Light" w:hAnsi="Segoe UI Light" w:cs="Segoe UI Light"/>
            <w:sz w:val="22"/>
            <w:szCs w:val="22"/>
          </w:rPr>
          <w:delText xml:space="preserve"> </w:delText>
        </w:r>
      </w:del>
      <w:r>
        <w:rPr>
          <w:rFonts w:ascii="Segoe UI Light" w:hAnsi="Segoe UI Light" w:cs="Segoe UI Light"/>
          <w:sz w:val="22"/>
          <w:szCs w:val="22"/>
        </w:rPr>
        <w:t xml:space="preserve">by a finished (trained) experiment can be exposed as a web </w:t>
      </w:r>
      <w:ins w:id="22" w:author="Frances Tibble" w:date="2017-12-14T05:11:00Z">
        <w:r w:rsidR="0CF19476">
          <w:rPr>
            <w:rFonts w:ascii="Segoe UI Light" w:hAnsi="Segoe UI Light" w:cs="Segoe UI Light"/>
            <w:sz w:val="22"/>
            <w:szCs w:val="22"/>
          </w:rPr>
          <w:t>API</w:t>
        </w:r>
        <w:commentRangeStart w:id="23"/>
        <w:r>
          <w:rPr>
            <w:rFonts w:ascii="Segoe UI Light" w:hAnsi="Segoe UI Light" w:cs="Segoe UI Light"/>
            <w:sz w:val="22"/>
            <w:szCs w:val="22"/>
          </w:rPr>
          <w:t xml:space="preserve"> </w:t>
        </w:r>
      </w:ins>
      <w:commentRangeEnd w:id="23"/>
      <w:r w:rsidR="00A925E2">
        <w:rPr>
          <w:rStyle w:val="CommentReference"/>
        </w:rPr>
        <w:commentReference w:id="23"/>
      </w:r>
      <w:del w:id="24" w:author="Frances Tibble" w:date="2017-12-14T05:11:00Z">
        <w:r w:rsidDel="0CF19476">
          <w:rPr>
            <w:rFonts w:ascii="Segoe UI Light" w:hAnsi="Segoe UI Light" w:cs="Segoe UI Light"/>
            <w:sz w:val="22"/>
            <w:szCs w:val="22"/>
          </w:rPr>
          <w:delText xml:space="preserve"> </w:delText>
        </w:r>
      </w:del>
      <w:r>
        <w:rPr>
          <w:rFonts w:ascii="Segoe UI Light" w:hAnsi="Segoe UI Light" w:cs="Segoe UI Light"/>
          <w:sz w:val="22"/>
          <w:szCs w:val="22"/>
        </w:rPr>
        <w:t xml:space="preserve">that can be consumed by any other application such as a website, mobile application etc.  Each experiment can also be configured to be re-trained with new data using a separate </w:t>
      </w:r>
      <w:ins w:id="25" w:author="Frances Tibble" w:date="2017-12-14T05:11:00Z">
        <w:r w:rsidR="0CF19476">
          <w:rPr>
            <w:rFonts w:ascii="Segoe UI Light" w:hAnsi="Segoe UI Light" w:cs="Segoe UI Light"/>
            <w:sz w:val="22"/>
            <w:szCs w:val="22"/>
          </w:rPr>
          <w:t>API</w:t>
        </w:r>
      </w:ins>
      <w:del w:id="26" w:author="Frances Tibble" w:date="2017-12-14T05:11:00Z">
        <w:r w:rsidDel="0CF19476">
          <w:rPr>
            <w:rFonts w:ascii="Segoe UI Light" w:hAnsi="Segoe UI Light" w:cs="Segoe UI Light"/>
            <w:sz w:val="22"/>
            <w:szCs w:val="22"/>
          </w:rPr>
          <w:delText>api</w:delText>
        </w:r>
      </w:del>
      <w:r>
        <w:rPr>
          <w:rFonts w:ascii="Segoe UI Light" w:hAnsi="Segoe UI Light" w:cs="Segoe UI Light"/>
          <w:sz w:val="22"/>
          <w:szCs w:val="22"/>
        </w:rPr>
        <w:t xml:space="preserve"> to maintain it. </w:t>
      </w:r>
    </w:p>
    <w:p w14:paraId="115744CD" w14:textId="38664AC3" w:rsidR="001503EE" w:rsidRPr="003A4B3A" w:rsidRDefault="00A17923" w:rsidP="003C53DC">
      <w:pPr>
        <w:rPr>
          <w:rFonts w:ascii="Segoe UI Light" w:hAnsi="Segoe UI Light" w:cs="Segoe UI Light"/>
          <w:sz w:val="22"/>
          <w:szCs w:val="22"/>
        </w:rPr>
      </w:pPr>
      <w:r w:rsidRPr="003A4B3A">
        <w:rPr>
          <w:rFonts w:ascii="Segoe UI Light" w:hAnsi="Segoe UI Light" w:cs="Segoe UI Light"/>
          <w:sz w:val="22"/>
          <w:szCs w:val="22"/>
        </w:rPr>
        <w:t xml:space="preserve">In </w:t>
      </w:r>
      <w:r w:rsidR="00CF7B00">
        <w:rPr>
          <w:rFonts w:ascii="Segoe UI Light" w:hAnsi="Segoe UI Light" w:cs="Segoe UI Light"/>
          <w:sz w:val="22"/>
          <w:szCs w:val="22"/>
        </w:rPr>
        <w:t xml:space="preserve">this short lab we’ll explore how Azure ML works by looking at a simple scenario, involving </w:t>
      </w:r>
      <w:ins w:id="27" w:author="Andrew Fryer (@DEEPFAT)" w:date="2017-12-13T09:20:00Z">
        <w:r w:rsidR="0021166D">
          <w:rPr>
            <w:rFonts w:ascii="Segoe UI Light" w:hAnsi="Segoe UI Light" w:cs="Segoe UI Light"/>
            <w:sz w:val="22"/>
            <w:szCs w:val="22"/>
          </w:rPr>
          <w:t>the incidence of diab</w:t>
        </w:r>
      </w:ins>
      <w:ins w:id="28" w:author="Andrew Fryer (@DEEPFAT)" w:date="2017-12-13T09:21:00Z">
        <w:r w:rsidR="0021166D">
          <w:rPr>
            <w:rFonts w:ascii="Segoe UI Light" w:hAnsi="Segoe UI Light" w:cs="Segoe UI Light"/>
            <w:sz w:val="22"/>
            <w:szCs w:val="22"/>
          </w:rPr>
          <w:t xml:space="preserve">etes in the Pima </w:t>
        </w:r>
      </w:ins>
      <w:ins w:id="29" w:author="Frances Tibble" w:date="2017-12-14T05:12:00Z">
        <w:r w:rsidR="1B264EE0">
          <w:rPr>
            <w:rFonts w:ascii="Segoe UI Light" w:hAnsi="Segoe UI Light" w:cs="Segoe UI Light"/>
            <w:sz w:val="22"/>
            <w:szCs w:val="22"/>
          </w:rPr>
          <w:t>I</w:t>
        </w:r>
      </w:ins>
      <w:ins w:id="30" w:author="Andrew Fryer (@DEEPFAT)" w:date="2017-12-13T09:21:00Z">
        <w:del w:id="31" w:author="Frances Tibble" w:date="2017-12-14T05:12:00Z">
          <w:r w:rsidR="0021166D" w:rsidDel="1B264EE0">
            <w:rPr>
              <w:rFonts w:ascii="Segoe UI Light" w:hAnsi="Segoe UI Light" w:cs="Segoe UI Light"/>
              <w:sz w:val="22"/>
              <w:szCs w:val="22"/>
            </w:rPr>
            <w:delText>i</w:delText>
          </w:r>
        </w:del>
        <w:r w:rsidR="0021166D">
          <w:rPr>
            <w:rFonts w:ascii="Segoe UI Light" w:hAnsi="Segoe UI Light" w:cs="Segoe UI Light"/>
            <w:sz w:val="22"/>
            <w:szCs w:val="22"/>
          </w:rPr>
          <w:t>ndian tribe</w:t>
        </w:r>
        <w:r w:rsidR="008A136D">
          <w:rPr>
            <w:rFonts w:ascii="Segoe UI Light" w:hAnsi="Segoe UI Light" w:cs="Segoe UI Light"/>
            <w:sz w:val="22"/>
            <w:szCs w:val="22"/>
          </w:rPr>
          <w:t xml:space="preserve"> from Arizona </w:t>
        </w:r>
      </w:ins>
      <w:del w:id="32" w:author="Andrew Fryer (@DEEPFAT)" w:date="2017-12-13T09:21:00Z">
        <w:r w:rsidR="00CF7B00" w:rsidDel="008A136D">
          <w:rPr>
            <w:rFonts w:ascii="Segoe UI Light" w:hAnsi="Segoe UI Light" w:cs="Segoe UI Light"/>
            <w:sz w:val="22"/>
            <w:szCs w:val="22"/>
          </w:rPr>
          <w:delText xml:space="preserve">flight delays </w:delText>
        </w:r>
      </w:del>
      <w:r w:rsidR="00CF7B00">
        <w:rPr>
          <w:rFonts w:ascii="Segoe UI Light" w:hAnsi="Segoe UI Light" w:cs="Segoe UI Light"/>
          <w:sz w:val="22"/>
          <w:szCs w:val="22"/>
        </w:rPr>
        <w:t>in the USA</w:t>
      </w:r>
      <w:ins w:id="33" w:author="Andrew Fryer (@DEEPFAT)" w:date="2017-12-13T09:21:00Z">
        <w:r w:rsidR="008A136D">
          <w:rPr>
            <w:rFonts w:ascii="Segoe UI Light" w:hAnsi="Segoe UI Light" w:cs="Segoe UI Light"/>
            <w:sz w:val="22"/>
            <w:szCs w:val="22"/>
          </w:rPr>
          <w:t xml:space="preserve">.  We’ll also </w:t>
        </w:r>
      </w:ins>
      <w:del w:id="34" w:author="Andrew Fryer (@DEEPFAT)" w:date="2017-12-13T09:21:00Z">
        <w:r w:rsidR="00CF7B00" w:rsidDel="008A136D">
          <w:rPr>
            <w:rFonts w:ascii="Segoe UI Light" w:hAnsi="Segoe UI Light" w:cs="Segoe UI Light"/>
            <w:sz w:val="22"/>
            <w:szCs w:val="22"/>
          </w:rPr>
          <w:delText xml:space="preserve"> and </w:delText>
        </w:r>
      </w:del>
      <w:r w:rsidR="00CF7B00">
        <w:rPr>
          <w:rFonts w:ascii="Segoe UI Light" w:hAnsi="Segoe UI Light" w:cs="Segoe UI Light"/>
          <w:sz w:val="22"/>
          <w:szCs w:val="22"/>
        </w:rPr>
        <w:t xml:space="preserve">see how Python scripts and </w:t>
      </w:r>
      <w:proofErr w:type="spellStart"/>
      <w:r w:rsidR="00CF7B00">
        <w:rPr>
          <w:rFonts w:ascii="Segoe UI Light" w:hAnsi="Segoe UI Light" w:cs="Segoe UI Light"/>
          <w:sz w:val="22"/>
          <w:szCs w:val="22"/>
        </w:rPr>
        <w:t>Jupyter</w:t>
      </w:r>
      <w:proofErr w:type="spellEnd"/>
      <w:r w:rsidR="00CF7B00">
        <w:rPr>
          <w:rFonts w:ascii="Segoe UI Light" w:hAnsi="Segoe UI Light" w:cs="Segoe UI Light"/>
          <w:sz w:val="22"/>
          <w:szCs w:val="22"/>
        </w:rPr>
        <w:t xml:space="preserve"> Notebooks can be used to aid in the exploration and evaluation of the data</w:t>
      </w:r>
      <w:r w:rsidRPr="003A4B3A">
        <w:rPr>
          <w:rFonts w:ascii="Segoe UI Light" w:hAnsi="Segoe UI Light" w:cs="Segoe UI Light"/>
          <w:sz w:val="22"/>
          <w:szCs w:val="22"/>
        </w:rPr>
        <w:t>.</w:t>
      </w:r>
      <w:r w:rsidR="00CF7B00">
        <w:rPr>
          <w:rFonts w:ascii="Segoe UI Light" w:hAnsi="Segoe UI Light" w:cs="Segoe UI Light"/>
          <w:sz w:val="22"/>
          <w:szCs w:val="22"/>
        </w:rPr>
        <w:t xml:space="preserve"> We’ll see how to publish the model by reviewing the sample code for a published experiment and testing the output from an Excel add-in.</w:t>
      </w:r>
    </w:p>
    <w:p w14:paraId="4801A0BE" w14:textId="77777777" w:rsidR="00F531B2" w:rsidRDefault="00F531B2" w:rsidP="00D8417C">
      <w:pPr>
        <w:ind w:left="3600"/>
        <w:rPr>
          <w:rFonts w:ascii="Segoe UI Light" w:hAnsi="Segoe UI Light" w:cs="Segoe UI Light"/>
          <w:sz w:val="22"/>
          <w:szCs w:val="22"/>
        </w:rPr>
      </w:pPr>
    </w:p>
    <w:p w14:paraId="0180841A" w14:textId="77777777" w:rsidR="00F531B2" w:rsidRDefault="00F531B2" w:rsidP="00D8417C">
      <w:pPr>
        <w:ind w:left="3600"/>
        <w:rPr>
          <w:rFonts w:ascii="Segoe UI Light" w:hAnsi="Segoe UI Light" w:cs="Segoe UI Light"/>
          <w:sz w:val="22"/>
          <w:szCs w:val="22"/>
        </w:rPr>
      </w:pPr>
    </w:p>
    <w:p w14:paraId="3A587C36" w14:textId="77777777" w:rsidR="00F531B2" w:rsidRDefault="00F531B2" w:rsidP="00D8417C">
      <w:pPr>
        <w:ind w:left="3600"/>
        <w:rPr>
          <w:rFonts w:ascii="Segoe UI Light" w:hAnsi="Segoe UI Light" w:cs="Segoe UI Light"/>
          <w:sz w:val="22"/>
          <w:szCs w:val="22"/>
        </w:rPr>
      </w:pPr>
    </w:p>
    <w:p w14:paraId="6FA2083F" w14:textId="77777777" w:rsidR="00F531B2" w:rsidRDefault="00F531B2" w:rsidP="00D8417C">
      <w:pPr>
        <w:ind w:left="3600"/>
        <w:rPr>
          <w:rFonts w:ascii="Segoe UI Light" w:hAnsi="Segoe UI Light" w:cs="Segoe UI Light"/>
          <w:sz w:val="22"/>
          <w:szCs w:val="22"/>
        </w:rPr>
      </w:pPr>
    </w:p>
    <w:p w14:paraId="36233C05" w14:textId="77777777" w:rsidR="00F531B2" w:rsidRDefault="00F531B2" w:rsidP="00D8417C">
      <w:pPr>
        <w:ind w:left="3600"/>
        <w:rPr>
          <w:rFonts w:ascii="Segoe UI Light" w:hAnsi="Segoe UI Light" w:cs="Segoe UI Light"/>
          <w:sz w:val="22"/>
          <w:szCs w:val="22"/>
        </w:rPr>
      </w:pPr>
    </w:p>
    <w:p w14:paraId="00C24B49" w14:textId="77777777" w:rsidR="00F531B2" w:rsidRDefault="00F531B2" w:rsidP="00D8417C">
      <w:pPr>
        <w:ind w:left="3600"/>
        <w:rPr>
          <w:rFonts w:ascii="Segoe UI Light" w:hAnsi="Segoe UI Light" w:cs="Segoe UI Light"/>
          <w:sz w:val="22"/>
          <w:szCs w:val="22"/>
        </w:rPr>
      </w:pPr>
    </w:p>
    <w:p w14:paraId="38CEDD3A" w14:textId="77777777" w:rsidR="00F531B2" w:rsidRDefault="00F531B2" w:rsidP="00D8417C">
      <w:pPr>
        <w:ind w:left="3600"/>
        <w:rPr>
          <w:rFonts w:ascii="Segoe UI Light" w:hAnsi="Segoe UI Light" w:cs="Segoe UI Light"/>
          <w:sz w:val="22"/>
          <w:szCs w:val="22"/>
        </w:rPr>
      </w:pPr>
    </w:p>
    <w:p w14:paraId="7309CC44" w14:textId="77777777" w:rsidR="00F531B2" w:rsidRDefault="00F531B2" w:rsidP="00D8417C">
      <w:pPr>
        <w:ind w:left="3600"/>
        <w:rPr>
          <w:rFonts w:ascii="Segoe UI Light" w:hAnsi="Segoe UI Light" w:cs="Segoe UI Light"/>
          <w:sz w:val="22"/>
          <w:szCs w:val="22"/>
        </w:rPr>
      </w:pPr>
    </w:p>
    <w:p w14:paraId="59EE3BF8" w14:textId="77777777" w:rsidR="00F531B2" w:rsidRDefault="00F531B2" w:rsidP="00D8417C">
      <w:pPr>
        <w:ind w:left="3600"/>
        <w:rPr>
          <w:rFonts w:ascii="Segoe UI Light" w:hAnsi="Segoe UI Light" w:cs="Segoe UI Light"/>
          <w:sz w:val="22"/>
          <w:szCs w:val="22"/>
        </w:rPr>
      </w:pPr>
    </w:p>
    <w:p w14:paraId="237F8F42" w14:textId="77777777" w:rsidR="00F531B2" w:rsidRDefault="00F531B2" w:rsidP="00D8417C">
      <w:pPr>
        <w:ind w:left="3600"/>
        <w:rPr>
          <w:rFonts w:ascii="Segoe UI Light" w:hAnsi="Segoe UI Light" w:cs="Segoe UI Light"/>
          <w:sz w:val="22"/>
          <w:szCs w:val="22"/>
        </w:rPr>
      </w:pPr>
    </w:p>
    <w:p w14:paraId="6FA79B9C" w14:textId="77777777" w:rsidR="00F531B2" w:rsidRDefault="00F531B2" w:rsidP="00D8417C">
      <w:pPr>
        <w:ind w:left="3600"/>
        <w:rPr>
          <w:rFonts w:ascii="Segoe UI Light" w:hAnsi="Segoe UI Light" w:cs="Segoe UI Light"/>
          <w:sz w:val="22"/>
          <w:szCs w:val="22"/>
        </w:rPr>
      </w:pPr>
    </w:p>
    <w:p w14:paraId="759F252E" w14:textId="77777777" w:rsidR="00582AF6" w:rsidRDefault="00582AF6" w:rsidP="00D8417C">
      <w:pPr>
        <w:ind w:left="3600"/>
        <w:rPr>
          <w:rFonts w:ascii="Segoe UI Light" w:hAnsi="Segoe UI Light" w:cs="Segoe UI Light"/>
          <w:sz w:val="22"/>
          <w:szCs w:val="22"/>
        </w:rPr>
      </w:pPr>
    </w:p>
    <w:p w14:paraId="75625A7B" w14:textId="77777777" w:rsidR="00582AF6" w:rsidRDefault="00582AF6" w:rsidP="00D8417C">
      <w:pPr>
        <w:ind w:left="3600"/>
        <w:rPr>
          <w:rFonts w:ascii="Segoe UI Light" w:hAnsi="Segoe UI Light" w:cs="Segoe UI Light"/>
          <w:sz w:val="22"/>
          <w:szCs w:val="22"/>
        </w:rPr>
      </w:pPr>
    </w:p>
    <w:p w14:paraId="59361BCA" w14:textId="77777777" w:rsidR="00582AF6" w:rsidRDefault="00582AF6" w:rsidP="00D8417C">
      <w:pPr>
        <w:ind w:left="3600"/>
        <w:rPr>
          <w:rFonts w:ascii="Segoe UI Light" w:hAnsi="Segoe UI Light" w:cs="Segoe UI Light"/>
          <w:sz w:val="22"/>
          <w:szCs w:val="22"/>
        </w:rPr>
      </w:pPr>
    </w:p>
    <w:p w14:paraId="0C099833" w14:textId="77777777" w:rsidR="00F531B2" w:rsidRDefault="00F531B2" w:rsidP="00D8417C">
      <w:pPr>
        <w:ind w:left="3600"/>
        <w:rPr>
          <w:rFonts w:ascii="Segoe UI Light" w:hAnsi="Segoe UI Light" w:cs="Segoe UI Light"/>
          <w:sz w:val="22"/>
          <w:szCs w:val="22"/>
        </w:rPr>
      </w:pPr>
    </w:p>
    <w:p w14:paraId="4C972FC8" w14:textId="77777777" w:rsidR="00A724D0" w:rsidRDefault="00F531B2" w:rsidP="00A724D0">
      <w:pPr>
        <w:rPr>
          <w:rFonts w:ascii="Segoe UI Light" w:hAnsi="Segoe UI Light" w:cs="Segoe UI Light"/>
          <w:sz w:val="22"/>
          <w:szCs w:val="22"/>
        </w:rPr>
      </w:pPr>
      <w:r w:rsidRPr="003A4B3A">
        <w:rPr>
          <w:rFonts w:ascii="Segoe UI Light" w:hAnsi="Segoe UI Light" w:cs="Segoe UI Light"/>
          <w:noProof/>
          <w:sz w:val="22"/>
          <w:szCs w:val="22"/>
          <w:lang w:eastAsia="en-GB"/>
        </w:rPr>
        <mc:AlternateContent>
          <mc:Choice Requires="wps">
            <w:drawing>
              <wp:inline distT="0" distB="0" distL="0" distR="0" wp14:anchorId="0F7F0820" wp14:editId="321FE441">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B22163" w14:textId="47F46823" w:rsidR="00207A97" w:rsidRPr="00827110" w:rsidRDefault="00207A97"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F0820"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14:paraId="0EB22163" w14:textId="47F46823" w:rsidR="00207A97" w:rsidRPr="00827110" w:rsidRDefault="00207A97"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anchorlock/>
              </v:shape>
            </w:pict>
          </mc:Fallback>
        </mc:AlternateContent>
      </w:r>
    </w:p>
    <w:p w14:paraId="268BC773" w14:textId="77777777" w:rsidR="00A724D0" w:rsidRDefault="00A724D0" w:rsidP="00A724D0">
      <w:pPr>
        <w:rPr>
          <w:rFonts w:ascii="Segoe UI Light" w:hAnsi="Segoe UI Light" w:cs="Segoe UI Light"/>
          <w:sz w:val="22"/>
          <w:szCs w:val="22"/>
        </w:rPr>
      </w:pPr>
    </w:p>
    <w:p w14:paraId="227A09CC" w14:textId="365F03E0" w:rsidR="00D279DE" w:rsidRPr="003A4B3A" w:rsidRDefault="001503EE" w:rsidP="00A724D0">
      <w:pPr>
        <w:rPr>
          <w:rFonts w:ascii="Segoe UI Light" w:hAnsi="Segoe UI Light" w:cs="Segoe UI Light"/>
          <w:sz w:val="22"/>
          <w:szCs w:val="22"/>
        </w:rPr>
      </w:pPr>
      <w:r w:rsidRPr="003A4B3A">
        <w:rPr>
          <w:rFonts w:ascii="Segoe UI Light" w:hAnsi="Segoe UI Light" w:cs="Segoe UI Light"/>
          <w:sz w:val="22"/>
          <w:szCs w:val="22"/>
        </w:rPr>
        <w:t>During this lab</w:t>
      </w:r>
      <w:r w:rsidR="0010400E" w:rsidRPr="003A4B3A">
        <w:rPr>
          <w:rFonts w:ascii="Segoe UI Light" w:hAnsi="Segoe UI Light" w:cs="Segoe UI Light"/>
          <w:sz w:val="22"/>
          <w:szCs w:val="22"/>
        </w:rPr>
        <w:t>,</w:t>
      </w:r>
      <w:r w:rsidRPr="003A4B3A">
        <w:rPr>
          <w:rFonts w:ascii="Segoe UI Light" w:hAnsi="Segoe UI Light" w:cs="Segoe UI Light"/>
          <w:sz w:val="22"/>
          <w:szCs w:val="22"/>
        </w:rPr>
        <w:t xml:space="preserve"> </w:t>
      </w:r>
      <w:r w:rsidR="00CF7B00">
        <w:rPr>
          <w:rFonts w:ascii="Segoe UI Light" w:hAnsi="Segoe UI Light" w:cs="Segoe UI Light"/>
          <w:sz w:val="22"/>
          <w:szCs w:val="22"/>
        </w:rPr>
        <w:t>we will</w:t>
      </w:r>
      <w:r w:rsidRPr="003A4B3A">
        <w:rPr>
          <w:rFonts w:ascii="Segoe UI Light" w:hAnsi="Segoe UI Light" w:cs="Segoe UI Light"/>
          <w:sz w:val="22"/>
          <w:szCs w:val="22"/>
        </w:rPr>
        <w:t xml:space="preserve"> create and publish a model that predicts</w:t>
      </w:r>
      <w:del w:id="35" w:author="Frances Tibble" w:date="2017-12-14T05:13:00Z">
        <w:r w:rsidRPr="003A4B3A" w:rsidDel="77328FF1">
          <w:rPr>
            <w:rFonts w:ascii="Segoe UI Light" w:hAnsi="Segoe UI Light" w:cs="Segoe UI Light"/>
            <w:sz w:val="22"/>
            <w:szCs w:val="22"/>
          </w:rPr>
          <w:delText xml:space="preserve"> </w:delText>
        </w:r>
      </w:del>
      <w:del w:id="36" w:author="Andrew Fryer (@DEEPFAT)" w:date="2017-12-12T07:06:00Z">
        <w:r w:rsidRPr="003A4B3A" w:rsidDel="005F16D3">
          <w:rPr>
            <w:rFonts w:ascii="Segoe UI Light" w:hAnsi="Segoe UI Light" w:cs="Segoe UI Light"/>
            <w:sz w:val="22"/>
            <w:szCs w:val="22"/>
          </w:rPr>
          <w:delText>if a flight will be delayed depending on a range of flight details and weather data</w:delText>
        </w:r>
        <w:r w:rsidR="00B45F46" w:rsidDel="005F16D3">
          <w:rPr>
            <w:rFonts w:ascii="Segoe UI Light" w:hAnsi="Segoe UI Light" w:cs="Segoe UI Light"/>
            <w:sz w:val="22"/>
            <w:szCs w:val="22"/>
          </w:rPr>
          <w:delText xml:space="preserve"> from freely available Federal Aviation Authority data in the USA</w:delText>
        </w:r>
        <w:r w:rsidR="00CF7B00" w:rsidDel="005F16D3">
          <w:rPr>
            <w:rFonts w:ascii="Segoe UI Light" w:hAnsi="Segoe UI Light" w:cs="Segoe UI Light"/>
            <w:sz w:val="22"/>
            <w:szCs w:val="22"/>
          </w:rPr>
          <w:delText>:</w:delText>
        </w:r>
      </w:del>
      <w:ins w:id="37" w:author="Andrew Fryer (@DEEPFAT)" w:date="2017-12-12T07:06:00Z">
        <w:r w:rsidR="005F16D3">
          <w:rPr>
            <w:rFonts w:ascii="Segoe UI Light" w:hAnsi="Segoe UI Light" w:cs="Segoe UI Light"/>
            <w:sz w:val="22"/>
            <w:szCs w:val="22"/>
          </w:rPr>
          <w:t xml:space="preserve"> </w:t>
        </w:r>
      </w:ins>
      <w:ins w:id="38" w:author="Andrew Fryer (@DEEPFAT)" w:date="2017-12-12T07:07:00Z">
        <w:r w:rsidR="005F16D3">
          <w:rPr>
            <w:rFonts w:ascii="Segoe UI Light" w:hAnsi="Segoe UI Light" w:cs="Segoe UI Light"/>
            <w:sz w:val="22"/>
            <w:szCs w:val="22"/>
          </w:rPr>
          <w:t xml:space="preserve">how likely </w:t>
        </w:r>
        <w:r w:rsidR="00044F88">
          <w:rPr>
            <w:rFonts w:ascii="Segoe UI Light" w:hAnsi="Segoe UI Light" w:cs="Segoe UI Light"/>
            <w:sz w:val="22"/>
            <w:szCs w:val="22"/>
          </w:rPr>
          <w:t xml:space="preserve">a Pima </w:t>
        </w:r>
      </w:ins>
      <w:ins w:id="39" w:author="Andrew Fryer (@DEEPFAT)" w:date="2017-12-12T07:09:00Z">
        <w:r w:rsidR="00527214">
          <w:rPr>
            <w:rFonts w:ascii="Segoe UI Light" w:hAnsi="Segoe UI Light" w:cs="Segoe UI Light"/>
            <w:sz w:val="22"/>
            <w:szCs w:val="22"/>
          </w:rPr>
          <w:t>Indian</w:t>
        </w:r>
      </w:ins>
      <w:ins w:id="40" w:author="Andrew Fryer (@DEEPFAT)" w:date="2017-12-12T07:07:00Z">
        <w:r w:rsidR="00044F88">
          <w:rPr>
            <w:rFonts w:ascii="Segoe UI Light" w:hAnsi="Segoe UI Light" w:cs="Segoe UI Light"/>
            <w:sz w:val="22"/>
            <w:szCs w:val="22"/>
          </w:rPr>
          <w:t xml:space="preserve"> is to develop </w:t>
        </w:r>
      </w:ins>
      <w:ins w:id="41" w:author="Andrew Fryer (@DEEPFAT)" w:date="2017-12-12T11:03:00Z">
        <w:r w:rsidR="00387EC1">
          <w:rPr>
            <w:rFonts w:ascii="Segoe UI Light" w:hAnsi="Segoe UI Light" w:cs="Segoe UI Light"/>
            <w:sz w:val="22"/>
            <w:szCs w:val="22"/>
          </w:rPr>
          <w:t>diabetes</w:t>
        </w:r>
      </w:ins>
      <w:ins w:id="42" w:author="Andrew Fryer (@DEEPFAT)" w:date="2017-12-12T07:07:00Z">
        <w:r w:rsidR="00044F88">
          <w:rPr>
            <w:rFonts w:ascii="Segoe UI Light" w:hAnsi="Segoe UI Light" w:cs="Segoe UI Light"/>
            <w:sz w:val="22"/>
            <w:szCs w:val="22"/>
          </w:rPr>
          <w:t xml:space="preserve">.  Pima </w:t>
        </w:r>
      </w:ins>
      <w:ins w:id="43" w:author="Andrew Fryer (@DEEPFAT)" w:date="2017-12-12T07:09:00Z">
        <w:r w:rsidR="00527214">
          <w:rPr>
            <w:rFonts w:ascii="Segoe UI Light" w:hAnsi="Segoe UI Light" w:cs="Segoe UI Light"/>
            <w:sz w:val="22"/>
            <w:szCs w:val="22"/>
          </w:rPr>
          <w:t>Indian</w:t>
        </w:r>
      </w:ins>
      <w:ins w:id="44" w:author="Andrew Fryer (@DEEPFAT)" w:date="2017-12-12T07:10:00Z">
        <w:r w:rsidR="00527214">
          <w:rPr>
            <w:rFonts w:ascii="Segoe UI Light" w:hAnsi="Segoe UI Light" w:cs="Segoe UI Light"/>
            <w:sz w:val="22"/>
            <w:szCs w:val="22"/>
          </w:rPr>
          <w:t xml:space="preserve">s have been </w:t>
        </w:r>
        <w:r w:rsidR="00386A68">
          <w:rPr>
            <w:rFonts w:ascii="Segoe UI Light" w:hAnsi="Segoe UI Light" w:cs="Segoe UI Light"/>
            <w:sz w:val="22"/>
            <w:szCs w:val="22"/>
          </w:rPr>
          <w:t>found to ha</w:t>
        </w:r>
      </w:ins>
      <w:ins w:id="45" w:author="Andrew Fryer (@DEEPFAT)" w:date="2017-12-12T07:08:00Z">
        <w:r w:rsidR="00044F88">
          <w:rPr>
            <w:rFonts w:ascii="Segoe UI Light" w:hAnsi="Segoe UI Light" w:cs="Segoe UI Light"/>
            <w:sz w:val="22"/>
            <w:szCs w:val="22"/>
          </w:rPr>
          <w:t>ve a high incidence of diab</w:t>
        </w:r>
      </w:ins>
      <w:ins w:id="46" w:author="Andrew Fryer (@DEEPFAT)" w:date="2017-12-12T07:09:00Z">
        <w:r w:rsidR="00527214">
          <w:rPr>
            <w:rFonts w:ascii="Segoe UI Light" w:hAnsi="Segoe UI Light" w:cs="Segoe UI Light"/>
            <w:sz w:val="22"/>
            <w:szCs w:val="22"/>
          </w:rPr>
          <w:t>e</w:t>
        </w:r>
      </w:ins>
      <w:ins w:id="47" w:author="Andrew Fryer (@DEEPFAT)" w:date="2017-12-12T07:08:00Z">
        <w:r w:rsidR="00044F88">
          <w:rPr>
            <w:rFonts w:ascii="Segoe UI Light" w:hAnsi="Segoe UI Light" w:cs="Segoe UI Light"/>
            <w:sz w:val="22"/>
            <w:szCs w:val="22"/>
          </w:rPr>
          <w:t xml:space="preserve">tes and this has been extensively </w:t>
        </w:r>
      </w:ins>
      <w:ins w:id="48" w:author="Andrew Fryer (@DEEPFAT)" w:date="2017-12-12T11:03:00Z">
        <w:r w:rsidR="00B04AEB" w:rsidRPr="2C4F0FC6">
          <w:rPr>
            <w:rPrChange w:id="49" w:author="Frances Tibble" w:date="2017-12-14T09:41:00Z">
              <w:rPr>
                <w:rFonts w:ascii="Segoe UI Light" w:hAnsi="Segoe UI Light" w:cs="Segoe UI Light"/>
                <w:sz w:val="22"/>
                <w:szCs w:val="22"/>
              </w:rPr>
            </w:rPrChange>
          </w:rPr>
          <w:fldChar w:fldCharType="begin"/>
        </w:r>
        <w:r w:rsidR="00B04AEB">
          <w:rPr>
            <w:rFonts w:ascii="Segoe UI Light" w:hAnsi="Segoe UI Light" w:cs="Segoe UI Light"/>
            <w:sz w:val="22"/>
            <w:szCs w:val="22"/>
          </w:rPr>
          <w:instrText xml:space="preserve"> HYPERLINK "https://www.ncbi.nlm.nih.gov/pmc/articles/PMC2603306/" </w:instrText>
        </w:r>
        <w:r w:rsidR="00B04AEB" w:rsidRPr="2C4F0FC6">
          <w:rPr>
            <w:rFonts w:ascii="Segoe UI Light" w:hAnsi="Segoe UI Light" w:cs="Segoe UI Light"/>
            <w:sz w:val="22"/>
            <w:szCs w:val="22"/>
          </w:rPr>
          <w:fldChar w:fldCharType="separate"/>
        </w:r>
        <w:r w:rsidR="00044F88" w:rsidRPr="00B04AEB">
          <w:rPr>
            <w:rStyle w:val="Hyperlink"/>
            <w:rFonts w:ascii="Segoe UI Light" w:hAnsi="Segoe UI Light" w:cs="Segoe UI Light"/>
            <w:sz w:val="22"/>
            <w:szCs w:val="22"/>
          </w:rPr>
          <w:t>researched</w:t>
        </w:r>
        <w:r w:rsidR="00B04AEB" w:rsidRPr="2C4F0FC6">
          <w:rPr>
            <w:rPrChange w:id="50" w:author="Frances Tibble" w:date="2017-12-14T09:41:00Z">
              <w:rPr>
                <w:rFonts w:ascii="Segoe UI Light" w:hAnsi="Segoe UI Light" w:cs="Segoe UI Light"/>
                <w:sz w:val="22"/>
                <w:szCs w:val="22"/>
              </w:rPr>
            </w:rPrChange>
          </w:rPr>
          <w:fldChar w:fldCharType="end"/>
        </w:r>
      </w:ins>
      <w:ins w:id="51" w:author="Andrew Fryer (@DEEPFAT)" w:date="2017-12-12T07:08:00Z">
        <w:r w:rsidR="00044F88">
          <w:rPr>
            <w:rFonts w:ascii="Segoe UI Light" w:hAnsi="Segoe UI Light" w:cs="Segoe UI Light"/>
            <w:sz w:val="22"/>
            <w:szCs w:val="22"/>
          </w:rPr>
          <w:t xml:space="preserve">.  There is also a publicly available data set </w:t>
        </w:r>
        <w:r w:rsidR="00CB2B56">
          <w:rPr>
            <w:rFonts w:ascii="Segoe UI Light" w:hAnsi="Segoe UI Light" w:cs="Segoe UI Light"/>
            <w:sz w:val="22"/>
            <w:szCs w:val="22"/>
          </w:rPr>
          <w:t xml:space="preserve">of 768 </w:t>
        </w:r>
      </w:ins>
      <w:ins w:id="52" w:author="Andrew Fryer (@DEEPFAT)" w:date="2017-12-12T07:09:00Z">
        <w:r w:rsidR="00527214">
          <w:rPr>
            <w:rFonts w:ascii="Segoe UI Light" w:hAnsi="Segoe UI Light" w:cs="Segoe UI Light"/>
            <w:sz w:val="22"/>
            <w:szCs w:val="22"/>
          </w:rPr>
          <w:t>members</w:t>
        </w:r>
      </w:ins>
      <w:ins w:id="53" w:author="Andrew Fryer (@DEEPFAT)" w:date="2017-12-12T07:08:00Z">
        <w:r w:rsidR="00CB2B56">
          <w:rPr>
            <w:rFonts w:ascii="Segoe UI Light" w:hAnsi="Segoe UI Light" w:cs="Segoe UI Light"/>
            <w:sz w:val="22"/>
            <w:szCs w:val="22"/>
          </w:rPr>
          <w:t xml:space="preserve"> of this tribe </w:t>
        </w:r>
      </w:ins>
      <w:ins w:id="54" w:author="Andrew Fryer (@DEEPFAT)" w:date="2017-12-12T07:09:00Z">
        <w:r w:rsidR="00CB2B56">
          <w:rPr>
            <w:rFonts w:ascii="Segoe UI Light" w:hAnsi="Segoe UI Light" w:cs="Segoe UI Light"/>
            <w:sz w:val="22"/>
            <w:szCs w:val="22"/>
          </w:rPr>
          <w:t xml:space="preserve">which has various features included and </w:t>
        </w:r>
        <w:proofErr w:type="gramStart"/>
        <w:r w:rsidR="00527214">
          <w:rPr>
            <w:rFonts w:ascii="Segoe UI Light" w:hAnsi="Segoe UI Light" w:cs="Segoe UI Light"/>
            <w:sz w:val="22"/>
            <w:szCs w:val="22"/>
          </w:rPr>
          <w:t>whether</w:t>
        </w:r>
        <w:r w:rsidR="00CB2B56">
          <w:rPr>
            <w:rFonts w:ascii="Segoe UI Light" w:hAnsi="Segoe UI Light" w:cs="Segoe UI Light"/>
            <w:sz w:val="22"/>
            <w:szCs w:val="22"/>
          </w:rPr>
          <w:t xml:space="preserve"> or not</w:t>
        </w:r>
        <w:proofErr w:type="gramEnd"/>
        <w:r w:rsidR="00CB2B56">
          <w:rPr>
            <w:rFonts w:ascii="Segoe UI Light" w:hAnsi="Segoe UI Light" w:cs="Segoe UI Light"/>
            <w:sz w:val="22"/>
            <w:szCs w:val="22"/>
          </w:rPr>
          <w:t xml:space="preserve"> they are diabetic</w:t>
        </w:r>
      </w:ins>
      <w:ins w:id="55" w:author="Andrew Fryer (@DEEPFAT)" w:date="2017-12-12T07:10:00Z">
        <w:r w:rsidR="00386A68">
          <w:rPr>
            <w:rFonts w:ascii="Segoe UI Light" w:hAnsi="Segoe UI Light" w:cs="Segoe UI Light"/>
            <w:sz w:val="22"/>
            <w:szCs w:val="22"/>
          </w:rPr>
          <w:t>:</w:t>
        </w:r>
      </w:ins>
    </w:p>
    <w:p w14:paraId="3A0E4721" w14:textId="77777777" w:rsidR="00DA332F" w:rsidRDefault="00DA332F" w:rsidP="00DA332F">
      <w:pPr>
        <w:pStyle w:val="ListParagraph"/>
        <w:numPr>
          <w:ilvl w:val="0"/>
          <w:numId w:val="23"/>
        </w:numPr>
        <w:rPr>
          <w:ins w:id="56" w:author="Andrew Fryer (@DEEPFAT)" w:date="2017-12-12T08:36:00Z"/>
          <w:rFonts w:ascii="Segoe UI Light" w:hAnsi="Segoe UI Light" w:cs="Segoe UI Light"/>
          <w:sz w:val="22"/>
          <w:szCs w:val="22"/>
        </w:rPr>
      </w:pPr>
      <w:ins w:id="57" w:author="Andrew Fryer (@DEEPFAT)" w:date="2017-12-12T08:36:00Z">
        <w:r w:rsidRPr="00DA332F">
          <w:rPr>
            <w:rFonts w:ascii="Segoe UI Light" w:hAnsi="Segoe UI Light" w:cs="Segoe UI Light"/>
            <w:sz w:val="22"/>
            <w:szCs w:val="22"/>
            <w:rPrChange w:id="58" w:author="Andrew Fryer (@DEEPFAT)" w:date="2017-12-12T08:36:00Z">
              <w:rPr>
                <w:rFonts w:ascii="Arial" w:hAnsi="Arial" w:cs="Arial"/>
                <w:color w:val="123654"/>
              </w:rPr>
            </w:rPrChange>
          </w:rPr>
          <w:t xml:space="preserve">Number of times pregnant </w:t>
        </w:r>
      </w:ins>
    </w:p>
    <w:p w14:paraId="7A0A0F56" w14:textId="3F179F01" w:rsidR="00DA332F" w:rsidRDefault="00DA332F" w:rsidP="00DA332F">
      <w:pPr>
        <w:pStyle w:val="ListParagraph"/>
        <w:numPr>
          <w:ilvl w:val="0"/>
          <w:numId w:val="23"/>
        </w:numPr>
        <w:rPr>
          <w:ins w:id="59" w:author="Andrew Fryer (@DEEPFAT)" w:date="2017-12-12T08:36:00Z"/>
          <w:rFonts w:ascii="Segoe UI Light" w:hAnsi="Segoe UI Light" w:cs="Segoe UI Light"/>
          <w:sz w:val="22"/>
          <w:szCs w:val="22"/>
        </w:rPr>
      </w:pPr>
      <w:ins w:id="60" w:author="Andrew Fryer (@DEEPFAT)" w:date="2017-12-12T08:36:00Z">
        <w:r w:rsidRPr="00DA332F">
          <w:rPr>
            <w:rFonts w:ascii="Segoe UI Light" w:hAnsi="Segoe UI Light" w:cs="Segoe UI Light"/>
            <w:sz w:val="22"/>
            <w:szCs w:val="22"/>
            <w:rPrChange w:id="61" w:author="Andrew Fryer (@DEEPFAT)" w:date="2017-12-12T08:36:00Z">
              <w:rPr>
                <w:rFonts w:ascii="Arial" w:hAnsi="Arial" w:cs="Arial"/>
                <w:color w:val="123654"/>
              </w:rPr>
            </w:rPrChange>
          </w:rPr>
          <w:t>Plasma glucose concentration</w:t>
        </w:r>
        <w:r w:rsidR="00FB2540">
          <w:rPr>
            <w:rFonts w:ascii="Segoe UI Light" w:hAnsi="Segoe UI Light" w:cs="Segoe UI Light"/>
            <w:sz w:val="22"/>
            <w:szCs w:val="22"/>
          </w:rPr>
          <w:t xml:space="preserve"> - </w:t>
        </w:r>
        <w:r w:rsidRPr="00DA332F">
          <w:rPr>
            <w:rFonts w:ascii="Segoe UI Light" w:hAnsi="Segoe UI Light" w:cs="Segoe UI Light"/>
            <w:sz w:val="22"/>
            <w:szCs w:val="22"/>
            <w:rPrChange w:id="62" w:author="Andrew Fryer (@DEEPFAT)" w:date="2017-12-12T08:36:00Z">
              <w:rPr>
                <w:rFonts w:ascii="Arial" w:hAnsi="Arial" w:cs="Arial"/>
                <w:color w:val="123654"/>
              </w:rPr>
            </w:rPrChange>
          </w:rPr>
          <w:t xml:space="preserve"> </w:t>
        </w:r>
        <w:proofErr w:type="gramStart"/>
        <w:r w:rsidRPr="00DA332F">
          <w:rPr>
            <w:rFonts w:ascii="Segoe UI Light" w:hAnsi="Segoe UI Light" w:cs="Segoe UI Light"/>
            <w:sz w:val="22"/>
            <w:szCs w:val="22"/>
            <w:rPrChange w:id="63" w:author="Andrew Fryer (@DEEPFAT)" w:date="2017-12-12T08:36:00Z">
              <w:rPr>
                <w:rFonts w:ascii="Arial" w:hAnsi="Arial" w:cs="Arial"/>
                <w:color w:val="123654"/>
              </w:rPr>
            </w:rPrChange>
          </w:rPr>
          <w:t>a 2 hours</w:t>
        </w:r>
        <w:proofErr w:type="gramEnd"/>
        <w:r w:rsidRPr="00DA332F">
          <w:rPr>
            <w:rFonts w:ascii="Segoe UI Light" w:hAnsi="Segoe UI Light" w:cs="Segoe UI Light"/>
            <w:sz w:val="22"/>
            <w:szCs w:val="22"/>
            <w:rPrChange w:id="64" w:author="Andrew Fryer (@DEEPFAT)" w:date="2017-12-12T08:36:00Z">
              <w:rPr>
                <w:rFonts w:ascii="Arial" w:hAnsi="Arial" w:cs="Arial"/>
                <w:color w:val="123654"/>
              </w:rPr>
            </w:rPrChange>
          </w:rPr>
          <w:t xml:space="preserve"> in an oral glucose tolerance test </w:t>
        </w:r>
      </w:ins>
    </w:p>
    <w:p w14:paraId="1A064181" w14:textId="77777777" w:rsidR="00FB2540" w:rsidRDefault="00DA332F" w:rsidP="00DA332F">
      <w:pPr>
        <w:pStyle w:val="ListParagraph"/>
        <w:numPr>
          <w:ilvl w:val="0"/>
          <w:numId w:val="23"/>
        </w:numPr>
        <w:rPr>
          <w:ins w:id="65" w:author="Andrew Fryer (@DEEPFAT)" w:date="2017-12-12T08:36:00Z"/>
          <w:rFonts w:ascii="Segoe UI Light" w:hAnsi="Segoe UI Light" w:cs="Segoe UI Light"/>
          <w:sz w:val="22"/>
          <w:szCs w:val="22"/>
        </w:rPr>
      </w:pPr>
      <w:ins w:id="66" w:author="Andrew Fryer (@DEEPFAT)" w:date="2017-12-12T08:36:00Z">
        <w:r w:rsidRPr="00DA332F">
          <w:rPr>
            <w:rFonts w:ascii="Segoe UI Light" w:hAnsi="Segoe UI Light" w:cs="Segoe UI Light"/>
            <w:sz w:val="22"/>
            <w:szCs w:val="22"/>
            <w:rPrChange w:id="67" w:author="Andrew Fryer (@DEEPFAT)" w:date="2017-12-12T08:36:00Z">
              <w:rPr>
                <w:rFonts w:ascii="Arial" w:hAnsi="Arial" w:cs="Arial"/>
                <w:color w:val="123654"/>
              </w:rPr>
            </w:rPrChange>
          </w:rPr>
          <w:t xml:space="preserve">Diastolic blood pressure (mm Hg) </w:t>
        </w:r>
      </w:ins>
    </w:p>
    <w:p w14:paraId="54CC8A95" w14:textId="77777777" w:rsidR="00FB2540" w:rsidRDefault="00DA332F" w:rsidP="00DA332F">
      <w:pPr>
        <w:pStyle w:val="ListParagraph"/>
        <w:numPr>
          <w:ilvl w:val="0"/>
          <w:numId w:val="23"/>
        </w:numPr>
        <w:rPr>
          <w:ins w:id="68" w:author="Andrew Fryer (@DEEPFAT)" w:date="2017-12-12T08:37:00Z"/>
          <w:rFonts w:ascii="Segoe UI Light" w:hAnsi="Segoe UI Light" w:cs="Segoe UI Light"/>
          <w:sz w:val="22"/>
          <w:szCs w:val="22"/>
        </w:rPr>
      </w:pPr>
      <w:ins w:id="69" w:author="Andrew Fryer (@DEEPFAT)" w:date="2017-12-12T08:36:00Z">
        <w:r w:rsidRPr="00DA332F">
          <w:rPr>
            <w:rFonts w:ascii="Segoe UI Light" w:hAnsi="Segoe UI Light" w:cs="Segoe UI Light"/>
            <w:sz w:val="22"/>
            <w:szCs w:val="22"/>
            <w:rPrChange w:id="70" w:author="Andrew Fryer (@DEEPFAT)" w:date="2017-12-12T08:36:00Z">
              <w:rPr>
                <w:rFonts w:ascii="Arial" w:hAnsi="Arial" w:cs="Arial"/>
                <w:color w:val="123654"/>
              </w:rPr>
            </w:rPrChange>
          </w:rPr>
          <w:t xml:space="preserve">Triceps skin fold thickness (mm) </w:t>
        </w:r>
      </w:ins>
    </w:p>
    <w:p w14:paraId="5DFE1FBF" w14:textId="77777777" w:rsidR="00FB2540" w:rsidRDefault="00DA332F" w:rsidP="00DA332F">
      <w:pPr>
        <w:pStyle w:val="ListParagraph"/>
        <w:numPr>
          <w:ilvl w:val="0"/>
          <w:numId w:val="23"/>
        </w:numPr>
        <w:rPr>
          <w:ins w:id="71" w:author="Andrew Fryer (@DEEPFAT)" w:date="2017-12-12T08:37:00Z"/>
          <w:rFonts w:ascii="Segoe UI Light" w:hAnsi="Segoe UI Light" w:cs="Segoe UI Light"/>
          <w:sz w:val="22"/>
          <w:szCs w:val="22"/>
        </w:rPr>
      </w:pPr>
      <w:ins w:id="72" w:author="Andrew Fryer (@DEEPFAT)" w:date="2017-12-12T08:36:00Z">
        <w:r w:rsidRPr="00DA332F">
          <w:rPr>
            <w:rFonts w:ascii="Segoe UI Light" w:hAnsi="Segoe UI Light" w:cs="Segoe UI Light"/>
            <w:sz w:val="22"/>
            <w:szCs w:val="22"/>
            <w:rPrChange w:id="73" w:author="Andrew Fryer (@DEEPFAT)" w:date="2017-12-12T08:36:00Z">
              <w:rPr>
                <w:rFonts w:ascii="Arial" w:hAnsi="Arial" w:cs="Arial"/>
                <w:color w:val="123654"/>
              </w:rPr>
            </w:rPrChange>
          </w:rPr>
          <w:t xml:space="preserve">2-Hour serum insulin (mu U/ml) </w:t>
        </w:r>
      </w:ins>
    </w:p>
    <w:p w14:paraId="6FBB30E0" w14:textId="77777777" w:rsidR="00FB2540" w:rsidRDefault="00DA332F" w:rsidP="00DA332F">
      <w:pPr>
        <w:pStyle w:val="ListParagraph"/>
        <w:numPr>
          <w:ilvl w:val="0"/>
          <w:numId w:val="23"/>
        </w:numPr>
        <w:rPr>
          <w:ins w:id="74" w:author="Andrew Fryer (@DEEPFAT)" w:date="2017-12-12T08:37:00Z"/>
          <w:rFonts w:ascii="Segoe UI Light" w:hAnsi="Segoe UI Light" w:cs="Segoe UI Light"/>
          <w:sz w:val="22"/>
          <w:szCs w:val="22"/>
        </w:rPr>
      </w:pPr>
      <w:ins w:id="75" w:author="Andrew Fryer (@DEEPFAT)" w:date="2017-12-12T08:36:00Z">
        <w:r w:rsidRPr="00DA332F">
          <w:rPr>
            <w:rFonts w:ascii="Segoe UI Light" w:hAnsi="Segoe UI Light" w:cs="Segoe UI Light"/>
            <w:sz w:val="22"/>
            <w:szCs w:val="22"/>
            <w:rPrChange w:id="76" w:author="Andrew Fryer (@DEEPFAT)" w:date="2017-12-12T08:36:00Z">
              <w:rPr>
                <w:rFonts w:ascii="Arial" w:hAnsi="Arial" w:cs="Arial"/>
                <w:color w:val="123654"/>
              </w:rPr>
            </w:rPrChange>
          </w:rPr>
          <w:t>Body mass index (weight in kg</w:t>
        </w:r>
        <w:proofErr w:type="gramStart"/>
        <w:r w:rsidRPr="00DA332F">
          <w:rPr>
            <w:rFonts w:ascii="Segoe UI Light" w:hAnsi="Segoe UI Light" w:cs="Segoe UI Light"/>
            <w:sz w:val="22"/>
            <w:szCs w:val="22"/>
            <w:rPrChange w:id="77" w:author="Andrew Fryer (@DEEPFAT)" w:date="2017-12-12T08:36:00Z">
              <w:rPr>
                <w:rFonts w:ascii="Arial" w:hAnsi="Arial" w:cs="Arial"/>
                <w:color w:val="123654"/>
              </w:rPr>
            </w:rPrChange>
          </w:rPr>
          <w:t>/(</w:t>
        </w:r>
        <w:proofErr w:type="gramEnd"/>
        <w:r w:rsidRPr="00DA332F">
          <w:rPr>
            <w:rFonts w:ascii="Segoe UI Light" w:hAnsi="Segoe UI Light" w:cs="Segoe UI Light"/>
            <w:sz w:val="22"/>
            <w:szCs w:val="22"/>
            <w:rPrChange w:id="78" w:author="Andrew Fryer (@DEEPFAT)" w:date="2017-12-12T08:36:00Z">
              <w:rPr>
                <w:rFonts w:ascii="Arial" w:hAnsi="Arial" w:cs="Arial"/>
                <w:color w:val="123654"/>
              </w:rPr>
            </w:rPrChange>
          </w:rPr>
          <w:t>height in m)^2)</w:t>
        </w:r>
      </w:ins>
    </w:p>
    <w:p w14:paraId="34CA142A" w14:textId="77777777" w:rsidR="00FB2540" w:rsidRDefault="00DA332F" w:rsidP="00DA332F">
      <w:pPr>
        <w:pStyle w:val="ListParagraph"/>
        <w:numPr>
          <w:ilvl w:val="0"/>
          <w:numId w:val="23"/>
        </w:numPr>
        <w:rPr>
          <w:ins w:id="79" w:author="Andrew Fryer (@DEEPFAT)" w:date="2017-12-12T08:37:00Z"/>
          <w:rFonts w:ascii="Segoe UI Light" w:hAnsi="Segoe UI Light" w:cs="Segoe UI Light"/>
          <w:sz w:val="22"/>
          <w:szCs w:val="22"/>
        </w:rPr>
      </w:pPr>
      <w:ins w:id="80" w:author="Andrew Fryer (@DEEPFAT)" w:date="2017-12-12T08:36:00Z">
        <w:r w:rsidRPr="00DA332F">
          <w:rPr>
            <w:rFonts w:ascii="Segoe UI Light" w:hAnsi="Segoe UI Light" w:cs="Segoe UI Light"/>
            <w:sz w:val="22"/>
            <w:szCs w:val="22"/>
            <w:rPrChange w:id="81" w:author="Andrew Fryer (@DEEPFAT)" w:date="2017-12-12T08:36:00Z">
              <w:rPr>
                <w:rFonts w:ascii="Arial" w:hAnsi="Arial" w:cs="Arial"/>
                <w:color w:val="123654"/>
              </w:rPr>
            </w:rPrChange>
          </w:rPr>
          <w:t xml:space="preserve">Diabetes pedigree function </w:t>
        </w:r>
      </w:ins>
    </w:p>
    <w:p w14:paraId="1083DD36" w14:textId="77777777" w:rsidR="00FB2540" w:rsidRDefault="00DA332F" w:rsidP="00DA332F">
      <w:pPr>
        <w:pStyle w:val="ListParagraph"/>
        <w:numPr>
          <w:ilvl w:val="0"/>
          <w:numId w:val="23"/>
        </w:numPr>
        <w:rPr>
          <w:ins w:id="82" w:author="Andrew Fryer (@DEEPFAT)" w:date="2017-12-12T08:37:00Z"/>
          <w:rFonts w:ascii="Segoe UI Light" w:hAnsi="Segoe UI Light" w:cs="Segoe UI Light"/>
          <w:sz w:val="22"/>
          <w:szCs w:val="22"/>
        </w:rPr>
      </w:pPr>
      <w:ins w:id="83" w:author="Andrew Fryer (@DEEPFAT)" w:date="2017-12-12T08:36:00Z">
        <w:r w:rsidRPr="00DA332F">
          <w:rPr>
            <w:rFonts w:ascii="Segoe UI Light" w:hAnsi="Segoe UI Light" w:cs="Segoe UI Light"/>
            <w:sz w:val="22"/>
            <w:szCs w:val="22"/>
            <w:rPrChange w:id="84" w:author="Andrew Fryer (@DEEPFAT)" w:date="2017-12-12T08:36:00Z">
              <w:rPr>
                <w:rFonts w:ascii="Arial" w:hAnsi="Arial" w:cs="Arial"/>
                <w:color w:val="123654"/>
              </w:rPr>
            </w:rPrChange>
          </w:rPr>
          <w:t xml:space="preserve">Age (years) </w:t>
        </w:r>
      </w:ins>
    </w:p>
    <w:p w14:paraId="3D56DA55" w14:textId="75CC4F5E" w:rsidR="00DA332F" w:rsidRPr="00DA332F" w:rsidRDefault="00DA332F">
      <w:pPr>
        <w:pStyle w:val="ListParagraph"/>
        <w:numPr>
          <w:ilvl w:val="0"/>
          <w:numId w:val="23"/>
        </w:numPr>
        <w:rPr>
          <w:rFonts w:ascii="Segoe UI Light" w:hAnsi="Segoe UI Light" w:cs="Segoe UI Light"/>
          <w:sz w:val="22"/>
          <w:szCs w:val="22"/>
          <w:rPrChange w:id="85" w:author="Frances Tibble" w:date="2017-12-14T09:41:00Z">
            <w:rPr/>
          </w:rPrChange>
        </w:rPr>
        <w:pPrChange w:id="86" w:author="Frances Tibble" w:date="2017-12-14T09:41:00Z">
          <w:pPr/>
        </w:pPrChange>
      </w:pPr>
      <w:ins w:id="87" w:author="Andrew Fryer (@DEEPFAT)" w:date="2017-12-12T08:36:00Z">
        <w:r w:rsidRPr="00DA332F">
          <w:rPr>
            <w:rFonts w:ascii="Segoe UI Light" w:hAnsi="Segoe UI Light" w:cs="Segoe UI Light"/>
            <w:sz w:val="22"/>
            <w:szCs w:val="22"/>
            <w:rPrChange w:id="88" w:author="Andrew Fryer (@DEEPFAT)" w:date="2017-12-12T08:36:00Z">
              <w:rPr>
                <w:rFonts w:ascii="Arial" w:hAnsi="Arial" w:cs="Arial"/>
                <w:color w:val="123654"/>
              </w:rPr>
            </w:rPrChange>
          </w:rPr>
          <w:t xml:space="preserve">Class variable (0 or 1) </w:t>
        </w:r>
      </w:ins>
      <w:ins w:id="89" w:author="Andrew Fryer (@DEEPFAT)" w:date="2017-12-12T08:37:00Z">
        <w:r w:rsidR="00EC469B">
          <w:rPr>
            <w:rFonts w:ascii="Segoe UI Light" w:hAnsi="Segoe UI Light" w:cs="Segoe UI Light"/>
            <w:sz w:val="22"/>
            <w:szCs w:val="22"/>
          </w:rPr>
          <w:t>to indicate whether they are diabetic or not</w:t>
        </w:r>
      </w:ins>
    </w:p>
    <w:p w14:paraId="05B10B7C" w14:textId="506B3ED9" w:rsidR="00D279DE" w:rsidRPr="002004B7" w:rsidDel="00DA332F" w:rsidRDefault="001503EE" w:rsidP="00CF7B00">
      <w:pPr>
        <w:pStyle w:val="ListParagraph"/>
        <w:numPr>
          <w:ilvl w:val="0"/>
          <w:numId w:val="18"/>
        </w:numPr>
        <w:rPr>
          <w:del w:id="90" w:author="Andrew Fryer (@DEEPFAT)" w:date="2017-12-12T08:36:00Z"/>
          <w:rFonts w:ascii="Segoe UI Light" w:hAnsi="Segoe UI Light" w:cs="Segoe UI Light"/>
          <w:sz w:val="22"/>
          <w:szCs w:val="22"/>
          <w:highlight w:val="yellow"/>
          <w:rPrChange w:id="91" w:author="Andrew Fryer (@DEEPFAT)" w:date="2017-12-12T07:21:00Z">
            <w:rPr>
              <w:del w:id="92" w:author="Andrew Fryer (@DEEPFAT)" w:date="2017-12-12T08:36:00Z"/>
              <w:rFonts w:ascii="Segoe UI Light" w:hAnsi="Segoe UI Light" w:cs="Segoe UI Light"/>
              <w:sz w:val="22"/>
              <w:szCs w:val="22"/>
            </w:rPr>
          </w:rPrChange>
        </w:rPr>
      </w:pPr>
      <w:del w:id="93" w:author="Andrew Fryer (@DEEPFAT)" w:date="2017-12-12T08:36:00Z">
        <w:r w:rsidRPr="002004B7" w:rsidDel="00DA332F">
          <w:rPr>
            <w:rFonts w:ascii="Segoe UI Light" w:hAnsi="Segoe UI Light" w:cs="Segoe UI Light"/>
            <w:sz w:val="22"/>
            <w:szCs w:val="22"/>
            <w:highlight w:val="yellow"/>
            <w:rPrChange w:id="94" w:author="Andrew Fryer (@DEEPFAT)" w:date="2017-12-12T07:21:00Z">
              <w:rPr>
                <w:rFonts w:ascii="Segoe UI Light" w:hAnsi="Segoe UI Light" w:cs="Segoe UI Light"/>
                <w:sz w:val="22"/>
                <w:szCs w:val="22"/>
              </w:rPr>
            </w:rPrChange>
          </w:rPr>
          <w:delText xml:space="preserve">The </w:delText>
        </w:r>
        <w:r w:rsidR="00CF7B00" w:rsidRPr="002004B7" w:rsidDel="00DA332F">
          <w:rPr>
            <w:rFonts w:ascii="Segoe UI Light" w:hAnsi="Segoe UI Light" w:cs="Segoe UI Light"/>
            <w:sz w:val="22"/>
            <w:szCs w:val="22"/>
            <w:highlight w:val="yellow"/>
            <w:rPrChange w:id="95" w:author="Andrew Fryer (@DEEPFAT)" w:date="2017-12-12T07:21:00Z">
              <w:rPr>
                <w:rFonts w:ascii="Segoe UI Light" w:hAnsi="Segoe UI Light" w:cs="Segoe UI Light"/>
                <w:sz w:val="22"/>
                <w:szCs w:val="22"/>
              </w:rPr>
            </w:rPrChange>
          </w:rPr>
          <w:delText xml:space="preserve">flight related </w:delText>
        </w:r>
        <w:r w:rsidRPr="002004B7" w:rsidDel="00DA332F">
          <w:rPr>
            <w:rFonts w:ascii="Segoe UI Light" w:hAnsi="Segoe UI Light" w:cs="Segoe UI Light"/>
            <w:sz w:val="22"/>
            <w:szCs w:val="22"/>
            <w:highlight w:val="yellow"/>
            <w:rPrChange w:id="96" w:author="Andrew Fryer (@DEEPFAT)" w:date="2017-12-12T07:21:00Z">
              <w:rPr>
                <w:rFonts w:ascii="Segoe UI Light" w:hAnsi="Segoe UI Light" w:cs="Segoe UI Light"/>
                <w:sz w:val="22"/>
                <w:szCs w:val="22"/>
              </w:rPr>
            </w:rPrChange>
          </w:rPr>
          <w:delText xml:space="preserve">columns </w:delText>
        </w:r>
        <w:r w:rsidR="00CF7B00" w:rsidRPr="002004B7" w:rsidDel="00DA332F">
          <w:rPr>
            <w:rFonts w:ascii="Segoe UI Light" w:hAnsi="Segoe UI Light" w:cs="Segoe UI Light"/>
            <w:sz w:val="22"/>
            <w:szCs w:val="22"/>
            <w:highlight w:val="yellow"/>
            <w:rPrChange w:id="97" w:author="Andrew Fryer (@DEEPFAT)" w:date="2017-12-12T07:21:00Z">
              <w:rPr>
                <w:rFonts w:ascii="Segoe UI Light" w:hAnsi="Segoe UI Light" w:cs="Segoe UI Light"/>
                <w:sz w:val="22"/>
                <w:szCs w:val="22"/>
              </w:rPr>
            </w:rPrChange>
          </w:rPr>
          <w:delText>include the</w:delText>
        </w:r>
        <w:r w:rsidRPr="002004B7" w:rsidDel="00DA332F">
          <w:rPr>
            <w:rFonts w:ascii="Segoe UI Light" w:hAnsi="Segoe UI Light" w:cs="Segoe UI Light"/>
            <w:sz w:val="22"/>
            <w:szCs w:val="22"/>
            <w:highlight w:val="yellow"/>
            <w:rPrChange w:id="98" w:author="Andrew Fryer (@DEEPFAT)" w:date="2017-12-12T07:21:00Z">
              <w:rPr>
                <w:rFonts w:ascii="Segoe UI Light" w:hAnsi="Segoe UI Light" w:cs="Segoe UI Light"/>
                <w:sz w:val="22"/>
                <w:szCs w:val="22"/>
              </w:rPr>
            </w:rPrChange>
          </w:rPr>
          <w:delText xml:space="preserve"> </w:delText>
        </w:r>
        <w:r w:rsidR="0010400E" w:rsidRPr="002004B7" w:rsidDel="00DA332F">
          <w:rPr>
            <w:rFonts w:ascii="Segoe UI Light" w:hAnsi="Segoe UI Light" w:cs="Segoe UI Light"/>
            <w:sz w:val="22"/>
            <w:szCs w:val="22"/>
            <w:highlight w:val="yellow"/>
            <w:rPrChange w:id="99" w:author="Andrew Fryer (@DEEPFAT)" w:date="2017-12-12T07:21:00Z">
              <w:rPr>
                <w:rFonts w:ascii="Segoe UI Light" w:hAnsi="Segoe UI Light" w:cs="Segoe UI Light"/>
                <w:sz w:val="22"/>
                <w:szCs w:val="22"/>
              </w:rPr>
            </w:rPrChange>
          </w:rPr>
          <w:delText>date and time of a flight, the carrier</w:delText>
        </w:r>
        <w:r w:rsidR="00CF7B00" w:rsidRPr="002004B7" w:rsidDel="00DA332F">
          <w:rPr>
            <w:rFonts w:ascii="Segoe UI Light" w:hAnsi="Segoe UI Light" w:cs="Segoe UI Light"/>
            <w:sz w:val="22"/>
            <w:szCs w:val="22"/>
            <w:highlight w:val="yellow"/>
            <w:rPrChange w:id="100" w:author="Andrew Fryer (@DEEPFAT)" w:date="2017-12-12T07:21:00Z">
              <w:rPr>
                <w:rFonts w:ascii="Segoe UI Light" w:hAnsi="Segoe UI Light" w:cs="Segoe UI Light"/>
                <w:sz w:val="22"/>
                <w:szCs w:val="22"/>
              </w:rPr>
            </w:rPrChange>
          </w:rPr>
          <w:delText xml:space="preserve"> ID (airline)</w:delText>
        </w:r>
        <w:r w:rsidR="0010400E" w:rsidRPr="002004B7" w:rsidDel="00DA332F">
          <w:rPr>
            <w:rFonts w:ascii="Segoe UI Light" w:hAnsi="Segoe UI Light" w:cs="Segoe UI Light"/>
            <w:sz w:val="22"/>
            <w:szCs w:val="22"/>
            <w:highlight w:val="yellow"/>
            <w:rPrChange w:id="101" w:author="Andrew Fryer (@DEEPFAT)" w:date="2017-12-12T07:21:00Z">
              <w:rPr>
                <w:rFonts w:ascii="Segoe UI Light" w:hAnsi="Segoe UI Light" w:cs="Segoe UI Light"/>
                <w:sz w:val="22"/>
                <w:szCs w:val="22"/>
              </w:rPr>
            </w:rPrChange>
          </w:rPr>
          <w:delText>, origin and destination ID’s as well as delay time information.</w:delText>
        </w:r>
      </w:del>
    </w:p>
    <w:p w14:paraId="087243C8" w14:textId="1E320F8B" w:rsidR="0010400E" w:rsidRPr="002004B7" w:rsidDel="00DA332F" w:rsidRDefault="0010400E" w:rsidP="00CF7B00">
      <w:pPr>
        <w:pStyle w:val="ListParagraph"/>
        <w:numPr>
          <w:ilvl w:val="0"/>
          <w:numId w:val="18"/>
        </w:numPr>
        <w:rPr>
          <w:del w:id="102" w:author="Andrew Fryer (@DEEPFAT)" w:date="2017-12-12T08:36:00Z"/>
          <w:rFonts w:ascii="Segoe UI Light" w:hAnsi="Segoe UI Light" w:cs="Segoe UI Light"/>
          <w:sz w:val="22"/>
          <w:szCs w:val="22"/>
          <w:highlight w:val="yellow"/>
          <w:rPrChange w:id="103" w:author="Andrew Fryer (@DEEPFAT)" w:date="2017-12-12T07:21:00Z">
            <w:rPr>
              <w:del w:id="104" w:author="Andrew Fryer (@DEEPFAT)" w:date="2017-12-12T08:36:00Z"/>
              <w:rFonts w:ascii="Segoe UI Light" w:hAnsi="Segoe UI Light" w:cs="Segoe UI Light"/>
              <w:sz w:val="22"/>
              <w:szCs w:val="22"/>
            </w:rPr>
          </w:rPrChange>
        </w:rPr>
      </w:pPr>
      <w:del w:id="105" w:author="Andrew Fryer (@DEEPFAT)" w:date="2017-12-12T08:36:00Z">
        <w:r w:rsidRPr="002004B7" w:rsidDel="00DA332F">
          <w:rPr>
            <w:rFonts w:ascii="Segoe UI Light" w:hAnsi="Segoe UI Light" w:cs="Segoe UI Light"/>
            <w:sz w:val="22"/>
            <w:szCs w:val="22"/>
            <w:highlight w:val="yellow"/>
            <w:rPrChange w:id="106" w:author="Andrew Fryer (@DEEPFAT)" w:date="2017-12-12T07:21:00Z">
              <w:rPr>
                <w:rFonts w:ascii="Segoe UI Light" w:hAnsi="Segoe UI Light" w:cs="Segoe UI Light"/>
                <w:sz w:val="22"/>
                <w:szCs w:val="22"/>
              </w:rPr>
            </w:rPrChange>
          </w:rPr>
          <w:delText xml:space="preserve">The </w:delText>
        </w:r>
        <w:r w:rsidR="00B45F46" w:rsidRPr="002004B7" w:rsidDel="00DA332F">
          <w:rPr>
            <w:rFonts w:ascii="Segoe UI Light" w:hAnsi="Segoe UI Light" w:cs="Segoe UI Light"/>
            <w:sz w:val="22"/>
            <w:szCs w:val="22"/>
            <w:highlight w:val="yellow"/>
            <w:rPrChange w:id="107" w:author="Andrew Fryer (@DEEPFAT)" w:date="2017-12-12T07:21:00Z">
              <w:rPr>
                <w:rFonts w:ascii="Segoe UI Light" w:hAnsi="Segoe UI Light" w:cs="Segoe UI Light"/>
                <w:sz w:val="22"/>
                <w:szCs w:val="22"/>
              </w:rPr>
            </w:rPrChange>
          </w:rPr>
          <w:delText>weather data shows temperature wind speed visibility etc. at the departing airport when the flight departed.</w:delText>
        </w:r>
      </w:del>
    </w:p>
    <w:p w14:paraId="3185DCFF" w14:textId="75FDCDF6" w:rsidR="00827110" w:rsidRDefault="00247C5F" w:rsidP="003C53DC">
      <w:pPr>
        <w:rPr>
          <w:rFonts w:ascii="Segoe UI Light" w:hAnsi="Segoe UI Light" w:cs="Segoe UI Light"/>
          <w:sz w:val="22"/>
          <w:szCs w:val="22"/>
        </w:rPr>
      </w:pPr>
      <w:r w:rsidRPr="003A4B3A">
        <w:rPr>
          <w:rFonts w:ascii="Segoe UI Light" w:hAnsi="Segoe UI Light" w:cs="Segoe UI Light"/>
          <w:sz w:val="22"/>
          <w:szCs w:val="22"/>
        </w:rPr>
        <w:t>T</w:t>
      </w:r>
      <w:r w:rsidR="00B45F46">
        <w:rPr>
          <w:rFonts w:ascii="Segoe UI Light" w:hAnsi="Segoe UI Light" w:cs="Segoe UI Light"/>
          <w:sz w:val="22"/>
          <w:szCs w:val="22"/>
        </w:rPr>
        <w:t>he model we’ll</w:t>
      </w:r>
      <w:r w:rsidRPr="003A4B3A">
        <w:rPr>
          <w:rFonts w:ascii="Segoe UI Light" w:hAnsi="Segoe UI Light" w:cs="Segoe UI Light"/>
          <w:sz w:val="22"/>
          <w:szCs w:val="22"/>
        </w:rPr>
        <w:t xml:space="preserve"> create is a form of supervised learning</w:t>
      </w:r>
      <w:ins w:id="108" w:author="Andrew Fryer (@DEEPFAT)" w:date="2017-12-12T07:10:00Z">
        <w:r w:rsidR="00386A68">
          <w:rPr>
            <w:rFonts w:ascii="Segoe UI Light" w:hAnsi="Segoe UI Light" w:cs="Segoe UI Light"/>
            <w:sz w:val="22"/>
            <w:szCs w:val="22"/>
          </w:rPr>
          <w:t xml:space="preserve">, which means the </w:t>
        </w:r>
        <w:r w:rsidR="00FB64FA">
          <w:rPr>
            <w:rFonts w:ascii="Segoe UI Light" w:hAnsi="Segoe UI Light" w:cs="Segoe UI Light"/>
            <w:sz w:val="22"/>
            <w:szCs w:val="22"/>
          </w:rPr>
          <w:t xml:space="preserve">data we’ll use to build the model has </w:t>
        </w:r>
      </w:ins>
      <w:ins w:id="109" w:author="Andrew Fryer (@DEEPFAT)" w:date="2017-12-12T07:11:00Z">
        <w:r w:rsidR="00FB64FA">
          <w:rPr>
            <w:rFonts w:ascii="Segoe UI Light" w:hAnsi="Segoe UI Light" w:cs="Segoe UI Light"/>
            <w:sz w:val="22"/>
            <w:szCs w:val="22"/>
          </w:rPr>
          <w:t>the outcome or label included in the data.</w:t>
        </w:r>
      </w:ins>
      <w:r w:rsidR="00B45F46">
        <w:rPr>
          <w:rFonts w:ascii="Segoe UI Light" w:hAnsi="Segoe UI Light" w:cs="Segoe UI Light"/>
          <w:sz w:val="22"/>
          <w:szCs w:val="22"/>
        </w:rPr>
        <w:t xml:space="preserve"> </w:t>
      </w:r>
      <w:del w:id="110" w:author="Andrew Fryer (@DEEPFAT)" w:date="2017-12-12T07:11:00Z">
        <w:r w:rsidR="00B45F46" w:rsidDel="002F1A5D">
          <w:rPr>
            <w:rFonts w:ascii="Segoe UI Light" w:hAnsi="Segoe UI Light" w:cs="Segoe UI Light"/>
            <w:sz w:val="22"/>
            <w:szCs w:val="22"/>
          </w:rPr>
          <w:delText xml:space="preserve">so </w:delText>
        </w:r>
        <w:r w:rsidRPr="003A4B3A" w:rsidDel="002F1A5D">
          <w:rPr>
            <w:rFonts w:ascii="Segoe UI Light" w:hAnsi="Segoe UI Light" w:cs="Segoe UI Light"/>
            <w:sz w:val="22"/>
            <w:szCs w:val="22"/>
          </w:rPr>
          <w:delText xml:space="preserve">we will use historical flight and weather data to predict if a future flight is delayed. </w:delText>
        </w:r>
      </w:del>
      <w:r w:rsidRPr="003A4B3A">
        <w:rPr>
          <w:rFonts w:ascii="Segoe UI Light" w:hAnsi="Segoe UI Light" w:cs="Segoe UI Light"/>
          <w:sz w:val="22"/>
          <w:szCs w:val="22"/>
        </w:rPr>
        <w:t xml:space="preserve">This </w:t>
      </w:r>
      <w:r w:rsidR="001503EE" w:rsidRPr="003A4B3A">
        <w:rPr>
          <w:rFonts w:ascii="Segoe UI Light" w:hAnsi="Segoe UI Light" w:cs="Segoe UI Light"/>
          <w:sz w:val="22"/>
          <w:szCs w:val="22"/>
        </w:rPr>
        <w:t>model</w:t>
      </w:r>
      <w:r w:rsidRPr="003A4B3A">
        <w:rPr>
          <w:rFonts w:ascii="Segoe UI Light" w:hAnsi="Segoe UI Light" w:cs="Segoe UI Light"/>
          <w:sz w:val="22"/>
          <w:szCs w:val="22"/>
        </w:rPr>
        <w:t xml:space="preserve"> will use a</w:t>
      </w:r>
      <w:r w:rsidR="001503EE" w:rsidRPr="003A4B3A">
        <w:rPr>
          <w:rFonts w:ascii="Segoe UI Light" w:hAnsi="Segoe UI Light" w:cs="Segoe UI Light"/>
          <w:sz w:val="22"/>
          <w:szCs w:val="22"/>
        </w:rPr>
        <w:t xml:space="preserve"> binary</w:t>
      </w:r>
      <w:r w:rsidR="00B45F46">
        <w:rPr>
          <w:rFonts w:ascii="Segoe UI Light" w:hAnsi="Segoe UI Light" w:cs="Segoe UI Light"/>
          <w:sz w:val="22"/>
          <w:szCs w:val="22"/>
        </w:rPr>
        <w:t xml:space="preserve"> (aka two class) </w:t>
      </w:r>
      <w:r w:rsidR="001503EE" w:rsidRPr="003A4B3A">
        <w:rPr>
          <w:rFonts w:ascii="Segoe UI Light" w:hAnsi="Segoe UI Light" w:cs="Segoe UI Light"/>
          <w:sz w:val="22"/>
          <w:szCs w:val="22"/>
        </w:rPr>
        <w:t>classification technique</w:t>
      </w:r>
      <w:r w:rsidR="00B45F46">
        <w:rPr>
          <w:rFonts w:ascii="Segoe UI Light" w:hAnsi="Segoe UI Light" w:cs="Segoe UI Light"/>
          <w:sz w:val="22"/>
          <w:szCs w:val="22"/>
        </w:rPr>
        <w:t xml:space="preserve"> by </w:t>
      </w:r>
      <w:r w:rsidR="00B45F46" w:rsidRPr="00207A97">
        <w:rPr>
          <w:rFonts w:ascii="Segoe UI Light" w:hAnsi="Segoe UI Light" w:cs="Segoe UI Light"/>
          <w:i/>
          <w:iCs/>
          <w:sz w:val="22"/>
          <w:szCs w:val="22"/>
        </w:rPr>
        <w:t>classifying</w:t>
      </w:r>
      <w:r w:rsidR="00B45F46">
        <w:rPr>
          <w:rFonts w:ascii="Segoe UI Light" w:hAnsi="Segoe UI Light" w:cs="Segoe UI Light"/>
          <w:sz w:val="22"/>
          <w:szCs w:val="22"/>
        </w:rPr>
        <w:t xml:space="preserve"> the </w:t>
      </w:r>
      <w:del w:id="111" w:author="Andrew Fryer (@DEEPFAT)" w:date="2017-12-12T07:11:00Z">
        <w:r w:rsidR="00B45F46" w:rsidDel="002F1A5D">
          <w:rPr>
            <w:rFonts w:ascii="Segoe UI Light" w:hAnsi="Segoe UI Light" w:cs="Segoe UI Light"/>
            <w:sz w:val="22"/>
            <w:szCs w:val="22"/>
          </w:rPr>
          <w:delText xml:space="preserve">flights into two classes or groups - those that are delayed by more than 15 minutes and those that are on time.  This information is in the sample data in the ArrDel15 (arrival delayed by more than 15 minutes) column </w:delText>
        </w:r>
        <w:r w:rsidR="004E5412" w:rsidDel="002F1A5D">
          <w:rPr>
            <w:rFonts w:ascii="Segoe UI Light" w:hAnsi="Segoe UI Light" w:cs="Segoe UI Light"/>
            <w:sz w:val="22"/>
            <w:szCs w:val="22"/>
          </w:rPr>
          <w:delText>where a 1 indicates a delayed flight and 0 represents an on time flight</w:delText>
        </w:r>
      </w:del>
      <w:ins w:id="112" w:author="Andrew Fryer (@DEEPFAT)" w:date="2017-12-12T07:11:00Z">
        <w:r w:rsidR="002F1A5D">
          <w:rPr>
            <w:rFonts w:ascii="Segoe UI Light" w:hAnsi="Segoe UI Light" w:cs="Segoe UI Light"/>
            <w:sz w:val="22"/>
            <w:szCs w:val="22"/>
          </w:rPr>
          <w:t>Pima Indian</w:t>
        </w:r>
      </w:ins>
      <w:ins w:id="113" w:author="Andrew Fryer (@DEEPFAT)" w:date="2017-12-12T07:12:00Z">
        <w:r w:rsidR="002F1A5D">
          <w:rPr>
            <w:rFonts w:ascii="Segoe UI Light" w:hAnsi="Segoe UI Light" w:cs="Segoe UI Light"/>
            <w:sz w:val="22"/>
            <w:szCs w:val="22"/>
          </w:rPr>
          <w:t>s into t</w:t>
        </w:r>
      </w:ins>
      <w:ins w:id="114" w:author="Andrew Fryer (@DEEPFAT)" w:date="2017-12-12T08:41:00Z">
        <w:r w:rsidR="00867CDF">
          <w:rPr>
            <w:rFonts w:ascii="Segoe UI Light" w:hAnsi="Segoe UI Light" w:cs="Segoe UI Light"/>
            <w:sz w:val="22"/>
            <w:szCs w:val="22"/>
          </w:rPr>
          <w:t>w</w:t>
        </w:r>
      </w:ins>
      <w:ins w:id="115" w:author="Andrew Fryer (@DEEPFAT)" w:date="2017-12-12T07:12:00Z">
        <w:r w:rsidR="002F1A5D">
          <w:rPr>
            <w:rFonts w:ascii="Segoe UI Light" w:hAnsi="Segoe UI Light" w:cs="Segoe UI Light"/>
            <w:sz w:val="22"/>
            <w:szCs w:val="22"/>
          </w:rPr>
          <w:t>o groups</w:t>
        </w:r>
      </w:ins>
      <w:ins w:id="116" w:author="Andrew Fryer (@DEEPFAT)" w:date="2017-12-12T08:41:00Z">
        <w:r w:rsidR="00724042">
          <w:rPr>
            <w:rFonts w:ascii="Segoe UI Light" w:hAnsi="Segoe UI Light" w:cs="Segoe UI Light"/>
            <w:sz w:val="22"/>
            <w:szCs w:val="22"/>
          </w:rPr>
          <w:t>,</w:t>
        </w:r>
      </w:ins>
      <w:ins w:id="117" w:author="Andrew Fryer (@DEEPFAT)" w:date="2017-12-12T07:12:00Z">
        <w:r w:rsidR="002F1A5D">
          <w:rPr>
            <w:rFonts w:ascii="Segoe UI Light" w:hAnsi="Segoe UI Light" w:cs="Segoe UI Light"/>
            <w:sz w:val="22"/>
            <w:szCs w:val="22"/>
          </w:rPr>
          <w:t xml:space="preserve"> those with </w:t>
        </w:r>
        <w:r w:rsidR="00CE7762">
          <w:rPr>
            <w:rFonts w:ascii="Segoe UI Light" w:hAnsi="Segoe UI Light" w:cs="Segoe UI Light"/>
            <w:sz w:val="22"/>
            <w:szCs w:val="22"/>
          </w:rPr>
          <w:t>diabetes</w:t>
        </w:r>
        <w:r w:rsidR="002F1A5D">
          <w:rPr>
            <w:rFonts w:ascii="Segoe UI Light" w:hAnsi="Segoe UI Light" w:cs="Segoe UI Light"/>
            <w:sz w:val="22"/>
            <w:szCs w:val="22"/>
          </w:rPr>
          <w:t xml:space="preserve"> and those who don’t have the disease</w:t>
        </w:r>
      </w:ins>
      <w:r w:rsidR="002D55B7">
        <w:rPr>
          <w:rFonts w:ascii="Segoe UI Light" w:hAnsi="Segoe UI Light" w:cs="Segoe UI Light"/>
          <w:sz w:val="22"/>
          <w:szCs w:val="22"/>
        </w:rPr>
        <w:t>.</w:t>
      </w:r>
    </w:p>
    <w:p w14:paraId="064BD6F8" w14:textId="77777777" w:rsidR="00F531B2" w:rsidRDefault="00F531B2" w:rsidP="003A4B3A">
      <w:pPr>
        <w:ind w:left="3600"/>
        <w:rPr>
          <w:rFonts w:ascii="Segoe UI Light" w:hAnsi="Segoe UI Light" w:cs="Segoe UI Light"/>
          <w:sz w:val="22"/>
          <w:szCs w:val="22"/>
        </w:rPr>
      </w:pPr>
    </w:p>
    <w:p w14:paraId="65E5AC70" w14:textId="1D8E69A7"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66C37685" w14:textId="77777777" w:rsidR="00CF46AB" w:rsidRDefault="00827110" w:rsidP="00A724D0">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5B6F41BF" wp14:editId="5E3E7B25">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7AE42D8" w14:textId="77777777" w:rsidR="00207A97" w:rsidRPr="00321271" w:rsidRDefault="00207A97"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41BF" id="Text Box 8" o:spid="_x0000_s103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14:paraId="27AE42D8" w14:textId="77777777" w:rsidR="00207A97" w:rsidRPr="00321271" w:rsidRDefault="00207A97"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v:textbox>
                <w10:anchorlock/>
              </v:shape>
            </w:pict>
          </mc:Fallback>
        </mc:AlternateContent>
      </w:r>
    </w:p>
    <w:p w14:paraId="3C0D4E41" w14:textId="563C3C82" w:rsidR="00CF46AB" w:rsidRDefault="00CF46AB" w:rsidP="00A724D0">
      <w:pPr>
        <w:rPr>
          <w:ins w:id="118" w:author="Andrew Fryer (@DEEPFAT)" w:date="2017-12-12T07:16:00Z"/>
          <w:rFonts w:ascii="Segoe UI Light" w:hAnsi="Segoe UI Light" w:cs="Segoe UI Light"/>
          <w:sz w:val="22"/>
          <w:szCs w:val="22"/>
        </w:rPr>
      </w:pPr>
      <w:r>
        <w:rPr>
          <w:rFonts w:ascii="Segoe UI Light" w:hAnsi="Segoe UI Light" w:cs="Segoe UI Light"/>
          <w:sz w:val="22"/>
          <w:szCs w:val="22"/>
        </w:rPr>
        <w:t xml:space="preserve">Microsoft Azure Machine Learning offers a free-tier service and a standard tier for which you need an Azure subscription. </w:t>
      </w:r>
      <w:proofErr w:type="gramStart"/>
      <w:r>
        <w:rPr>
          <w:rFonts w:ascii="Segoe UI Light" w:hAnsi="Segoe UI Light" w:cs="Segoe UI Light"/>
          <w:sz w:val="22"/>
          <w:szCs w:val="22"/>
        </w:rPr>
        <w:t>In order to</w:t>
      </w:r>
      <w:proofErr w:type="gramEnd"/>
      <w:r>
        <w:rPr>
          <w:rFonts w:ascii="Segoe UI Light" w:hAnsi="Segoe UI Light" w:cs="Segoe UI Light"/>
          <w:sz w:val="22"/>
          <w:szCs w:val="22"/>
        </w:rPr>
        <w:t xml:space="preserve"> access the free workspace, go to </w:t>
      </w:r>
      <w:hyperlink r:id="rId13" w:history="1">
        <w:r w:rsidRPr="0039004B">
          <w:rPr>
            <w:rStyle w:val="Hyperlink"/>
            <w:rFonts w:ascii="Segoe UI Light" w:hAnsi="Segoe UI Light" w:cs="Segoe UI Light"/>
            <w:sz w:val="22"/>
            <w:szCs w:val="22"/>
          </w:rPr>
          <w:t>https://studio.azureml.net/</w:t>
        </w:r>
      </w:hyperlink>
      <w:del w:id="119" w:author="Frances Tibble" w:date="2017-12-14T05:17:00Z">
        <w:r w:rsidDel="2680637C">
          <w:rPr>
            <w:rFonts w:ascii="Segoe UI Light" w:hAnsi="Segoe UI Light" w:cs="Segoe UI Light"/>
            <w:sz w:val="22"/>
            <w:szCs w:val="22"/>
          </w:rPr>
          <w:delText xml:space="preserve"> </w:delText>
        </w:r>
      </w:del>
      <w:r>
        <w:rPr>
          <w:rFonts w:ascii="Segoe UI Light" w:hAnsi="Segoe UI Light" w:cs="Segoe UI Light"/>
          <w:sz w:val="22"/>
          <w:szCs w:val="22"/>
        </w:rPr>
        <w:t xml:space="preserve">, </w:t>
      </w:r>
      <w:ins w:id="120" w:author="Andrew Fryer (@DEEPFAT)" w:date="2017-12-12T08:44:00Z">
        <w:r w:rsidR="007F3266">
          <w:rPr>
            <w:rFonts w:ascii="Segoe UI Light" w:hAnsi="Segoe UI Light" w:cs="Segoe UI Light"/>
            <w:sz w:val="22"/>
            <w:szCs w:val="22"/>
          </w:rPr>
          <w:t xml:space="preserve">click on the sign up here link </w:t>
        </w:r>
        <w:del w:id="121" w:author="Frances Tibble" w:date="2017-12-14T05:17:00Z">
          <w:r w:rsidR="00A94917" w:rsidDel="2680637C">
            <w:rPr>
              <w:rFonts w:ascii="Segoe UI Light" w:hAnsi="Segoe UI Light" w:cs="Segoe UI Light"/>
              <w:sz w:val="22"/>
              <w:szCs w:val="22"/>
            </w:rPr>
            <w:delText xml:space="preserve"> </w:delText>
          </w:r>
        </w:del>
        <w:r w:rsidR="00A94917">
          <w:rPr>
            <w:rFonts w:ascii="Segoe UI Light" w:hAnsi="Segoe UI Light" w:cs="Segoe UI Light"/>
            <w:sz w:val="22"/>
            <w:szCs w:val="22"/>
          </w:rPr>
          <w:t xml:space="preserve">and </w:t>
        </w:r>
      </w:ins>
      <w:r>
        <w:rPr>
          <w:rFonts w:ascii="Segoe UI Light" w:hAnsi="Segoe UI Light" w:cs="Segoe UI Light"/>
          <w:sz w:val="22"/>
          <w:szCs w:val="22"/>
        </w:rPr>
        <w:t xml:space="preserve">sign in with a </w:t>
      </w:r>
      <w:r w:rsidR="00B671BF">
        <w:rPr>
          <w:rFonts w:ascii="Segoe UI Light" w:hAnsi="Segoe UI Light" w:cs="Segoe UI Light"/>
          <w:sz w:val="22"/>
          <w:szCs w:val="22"/>
        </w:rPr>
        <w:t>Microsoft account</w:t>
      </w:r>
      <w:r>
        <w:rPr>
          <w:rFonts w:ascii="Segoe UI Light" w:hAnsi="Segoe UI Light" w:cs="Segoe UI Light"/>
          <w:sz w:val="22"/>
          <w:szCs w:val="22"/>
        </w:rPr>
        <w:t xml:space="preserve"> (@hotmail.com, @outlook.com etc.) and a free workspace is automatically created for you.</w:t>
      </w:r>
      <w:ins w:id="122" w:author="Frances Tibble" w:date="2017-12-14T05:18:00Z">
        <w:r w:rsidR="5CCF0017">
          <w:rPr>
            <w:rFonts w:ascii="Segoe UI Light" w:hAnsi="Segoe UI Light" w:cs="Segoe UI Light"/>
            <w:sz w:val="22"/>
            <w:szCs w:val="22"/>
          </w:rPr>
          <w:t xml:space="preserve"> </w:t>
        </w:r>
      </w:ins>
    </w:p>
    <w:p w14:paraId="6937202D" w14:textId="0E381CC2" w:rsidR="004F3E9E" w:rsidDel="00724042" w:rsidRDefault="004F3E9E" w:rsidP="00A724D0">
      <w:pPr>
        <w:rPr>
          <w:del w:id="123" w:author="Andrew Fryer (@DEEPFAT)" w:date="2017-12-12T08:42:00Z"/>
          <w:rFonts w:ascii="Segoe UI Light" w:hAnsi="Segoe UI Light" w:cs="Segoe UI Light"/>
          <w:sz w:val="22"/>
          <w:szCs w:val="22"/>
        </w:rPr>
      </w:pPr>
    </w:p>
    <w:p w14:paraId="39B6D289" w14:textId="26533AF4" w:rsidR="00707C9F" w:rsidRDefault="00707C9F">
      <w:pPr>
        <w:rPr>
          <w:ins w:id="124" w:author="Andrew Fryer (@DEEPFAT)" w:date="2017-12-12T08:42:00Z"/>
          <w:rFonts w:ascii="Segoe UI Light" w:hAnsi="Segoe UI Light" w:cs="Segoe UI Light"/>
          <w:sz w:val="22"/>
          <w:szCs w:val="22"/>
        </w:rPr>
      </w:pPr>
    </w:p>
    <w:p w14:paraId="62096F4A" w14:textId="5CEA3E2A" w:rsidR="00724042" w:rsidRDefault="00A94917">
      <w:pPr>
        <w:rPr>
          <w:ins w:id="125" w:author="Andrew Fryer (@DEEPFAT)" w:date="2017-12-12T08:42:00Z"/>
          <w:rFonts w:ascii="Segoe UI Light" w:hAnsi="Segoe UI Light" w:cs="Segoe UI Light"/>
          <w:sz w:val="22"/>
          <w:szCs w:val="22"/>
        </w:rPr>
      </w:pPr>
      <w:ins w:id="126" w:author="Andrew Fryer (@DEEPFAT)" w:date="2017-12-12T08:44:00Z">
        <w:r>
          <w:rPr>
            <w:noProof/>
          </w:rPr>
          <mc:AlternateContent>
            <mc:Choice Requires="wps">
              <w:drawing>
                <wp:anchor distT="0" distB="0" distL="114300" distR="114300" simplePos="0" relativeHeight="251659280" behindDoc="0" locked="0" layoutInCell="1" allowOverlap="1" wp14:anchorId="215FBA02" wp14:editId="22961E51">
                  <wp:simplePos x="0" y="0"/>
                  <wp:positionH relativeFrom="column">
                    <wp:posOffset>3310490</wp:posOffset>
                  </wp:positionH>
                  <wp:positionV relativeFrom="paragraph">
                    <wp:posOffset>1688060</wp:posOffset>
                  </wp:positionV>
                  <wp:extent cx="863834" cy="303395"/>
                  <wp:effectExtent l="19050" t="19050" r="31750" b="40005"/>
                  <wp:wrapNone/>
                  <wp:docPr id="60" name="Rectangle 60"/>
                  <wp:cNvGraphicFramePr/>
                  <a:graphic xmlns:a="http://schemas.openxmlformats.org/drawingml/2006/main">
                    <a:graphicData uri="http://schemas.microsoft.com/office/word/2010/wordprocessingShape">
                      <wps:wsp>
                        <wps:cNvSpPr/>
                        <wps:spPr>
                          <a:xfrm>
                            <a:off x="0" y="0"/>
                            <a:ext cx="863834" cy="303395"/>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AB383" id="Rectangle 60" o:spid="_x0000_s1026" style="position:absolute;margin-left:260.65pt;margin-top:132.9pt;width:68pt;height:23.9pt;z-index:25165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" filled="f" strokecolor="#ffc000" strokeweight="4.5pt"/>
              </w:pict>
            </mc:Fallback>
          </mc:AlternateContent>
        </w:r>
        <w:r w:rsidR="007F3266">
          <w:rPr>
            <w:noProof/>
          </w:rPr>
          <w:drawing>
            <wp:inline distT="0" distB="0" distL="0" distR="0" wp14:anchorId="3A79DBFE" wp14:editId="05D67072">
              <wp:extent cx="5459095" cy="2734772"/>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7409"/>
                      <a:stretch/>
                    </pic:blipFill>
                    <pic:spPr bwMode="auto">
                      <a:xfrm>
                        <a:off x="0" y="0"/>
                        <a:ext cx="5461980" cy="2736217"/>
                      </a:xfrm>
                      <a:prstGeom prst="rect">
                        <a:avLst/>
                      </a:prstGeom>
                      <a:ln>
                        <a:noFill/>
                      </a:ln>
                      <a:extLst>
                        <a:ext uri="{53640926-AAD7-44D8-BBD7-CCE9431645EC}">
                          <a14:shadowObscured xmlns:a14="http://schemas.microsoft.com/office/drawing/2010/main"/>
                        </a:ext>
                      </a:extLst>
                    </pic:spPr>
                  </pic:pic>
                </a:graphicData>
              </a:graphic>
            </wp:inline>
          </w:drawing>
        </w:r>
      </w:ins>
    </w:p>
    <w:p w14:paraId="5E86E502" w14:textId="77777777" w:rsidR="000D6B98" w:rsidRDefault="000D6B98" w:rsidP="000D6B98">
      <w:pPr>
        <w:rPr>
          <w:ins w:id="127" w:author="Andrew Fryer (@DEEPFAT)" w:date="2017-12-12T19:06:00Z"/>
          <w:rFonts w:ascii="Segoe UI Light" w:hAnsi="Segoe UI Light" w:cs="Segoe UI Light"/>
          <w:sz w:val="22"/>
          <w:szCs w:val="22"/>
        </w:rPr>
      </w:pPr>
      <w:ins w:id="128" w:author="Andrew Fryer (@DEEPFAT)" w:date="2017-12-12T19:06:00Z">
        <w:r>
          <w:rPr>
            <w:rFonts w:ascii="Segoe UI Light" w:hAnsi="Segoe UI Light" w:cs="Segoe UI Light"/>
            <w:sz w:val="22"/>
            <w:szCs w:val="22"/>
          </w:rPr>
          <w:t xml:space="preserve">Microsoft Azure Machine Learning offers an </w:t>
        </w:r>
        <w:proofErr w:type="gramStart"/>
        <w:r>
          <w:rPr>
            <w:rFonts w:ascii="Segoe UI Light" w:hAnsi="Segoe UI Light" w:cs="Segoe UI Light"/>
            <w:sz w:val="22"/>
            <w:szCs w:val="22"/>
          </w:rPr>
          <w:t>8 hour</w:t>
        </w:r>
        <w:proofErr w:type="gramEnd"/>
        <w:r>
          <w:rPr>
            <w:rFonts w:ascii="Segoe UI Light" w:hAnsi="Segoe UI Light" w:cs="Segoe UI Light"/>
            <w:sz w:val="22"/>
            <w:szCs w:val="22"/>
          </w:rPr>
          <w:t xml:space="preserve"> anonymous trial, a free-tier service and a standard tier (for which you need an Azure subscription). </w:t>
        </w:r>
        <w:proofErr w:type="gramStart"/>
        <w:r>
          <w:rPr>
            <w:rFonts w:ascii="Segoe UI Light" w:hAnsi="Segoe UI Light" w:cs="Segoe UI Light"/>
            <w:sz w:val="22"/>
            <w:szCs w:val="22"/>
          </w:rPr>
          <w:t>In order to</w:t>
        </w:r>
        <w:proofErr w:type="gramEnd"/>
        <w:r>
          <w:rPr>
            <w:rFonts w:ascii="Segoe UI Light" w:hAnsi="Segoe UI Light" w:cs="Segoe UI Light"/>
            <w:sz w:val="22"/>
            <w:szCs w:val="22"/>
          </w:rPr>
          <w:t xml:space="preserve"> access the free workspace, go to </w:t>
        </w:r>
        <w:r w:rsidRPr="2C4F0FC6">
          <w:fldChar w:fldCharType="begin"/>
        </w:r>
        <w:r>
          <w:instrText xml:space="preserve"> HYPERLINK "https://studio.azureml.net/" </w:instrText>
        </w:r>
        <w:r w:rsidRPr="2C4F0FC6">
          <w:fldChar w:fldCharType="separate"/>
        </w:r>
        <w:r w:rsidRPr="0039004B">
          <w:rPr>
            <w:rStyle w:val="Hyperlink"/>
            <w:rFonts w:ascii="Segoe UI Light" w:hAnsi="Segoe UI Light" w:cs="Segoe UI Light"/>
            <w:sz w:val="22"/>
            <w:szCs w:val="22"/>
          </w:rPr>
          <w:t>https://studio.azureml.net/</w:t>
        </w:r>
        <w:r w:rsidRPr="2C4F0FC6">
          <w:rPr>
            <w:rPrChange w:id="129" w:author="Frances Tibble" w:date="2017-12-14T09:41:00Z">
              <w:rPr>
                <w:rStyle w:val="Hyperlink"/>
                <w:rFonts w:ascii="Segoe UI Light" w:hAnsi="Segoe UI Light" w:cs="Segoe UI Light"/>
                <w:sz w:val="22"/>
                <w:szCs w:val="22"/>
              </w:rPr>
            </w:rPrChange>
          </w:rPr>
          <w:fldChar w:fldCharType="end"/>
        </w:r>
        <w:r>
          <w:rPr>
            <w:rFonts w:ascii="Segoe UI Light" w:hAnsi="Segoe UI Light" w:cs="Segoe UI Light"/>
            <w:sz w:val="22"/>
            <w:szCs w:val="22"/>
          </w:rPr>
          <w:t xml:space="preserve"> </w:t>
        </w:r>
        <w:del w:id="130" w:author="Frances Tibble" w:date="2017-12-14T05:16:00Z">
          <w:r w:rsidDel="67EAADE9">
            <w:rPr>
              <w:rFonts w:ascii="Segoe UI Light" w:hAnsi="Segoe UI Light" w:cs="Segoe UI Light"/>
              <w:sz w:val="22"/>
              <w:szCs w:val="22"/>
            </w:rPr>
            <w:delText xml:space="preserve">, </w:delText>
          </w:r>
        </w:del>
      </w:ins>
    </w:p>
    <w:p w14:paraId="780C57DD" w14:textId="77777777" w:rsidR="000D6B98" w:rsidRDefault="000D6B98" w:rsidP="000D6B98">
      <w:pPr>
        <w:rPr>
          <w:ins w:id="131" w:author="Andrew Fryer (@DEEPFAT)" w:date="2017-12-12T19:06:00Z"/>
          <w:rFonts w:ascii="Segoe UI Light" w:hAnsi="Segoe UI Light" w:cs="Segoe UI Light"/>
          <w:sz w:val="22"/>
          <w:szCs w:val="22"/>
        </w:rPr>
      </w:pPr>
    </w:p>
    <w:p w14:paraId="0C93A6D5" w14:textId="77777777" w:rsidR="000D6B98" w:rsidRDefault="000D6B98" w:rsidP="000D6B98">
      <w:pPr>
        <w:rPr>
          <w:ins w:id="132" w:author="Andrew Fryer (@DEEPFAT)" w:date="2017-12-12T19:06:00Z"/>
          <w:rFonts w:ascii="Segoe UI Light" w:hAnsi="Segoe UI Light" w:cs="Segoe UI Light"/>
          <w:sz w:val="22"/>
          <w:szCs w:val="22"/>
        </w:rPr>
      </w:pPr>
      <w:ins w:id="133" w:author="Andrew Fryer (@DEEPFAT)" w:date="2017-12-12T19:06:00Z">
        <w:r>
          <w:rPr>
            <w:noProof/>
            <w:lang w:eastAsia="en-GB"/>
          </w:rPr>
          <w:drawing>
            <wp:inline distT="0" distB="0" distL="0" distR="0" wp14:anchorId="0ED72E47" wp14:editId="36577629">
              <wp:extent cx="3813511" cy="206718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0033" cy="2070719"/>
                      </a:xfrm>
                      <a:prstGeom prst="rect">
                        <a:avLst/>
                      </a:prstGeom>
                    </pic:spPr>
                  </pic:pic>
                </a:graphicData>
              </a:graphic>
            </wp:inline>
          </w:drawing>
        </w:r>
      </w:ins>
    </w:p>
    <w:p w14:paraId="17740270" w14:textId="2FB64644" w:rsidR="000D6B98" w:rsidRDefault="000D6B98" w:rsidP="000D6B98">
      <w:pPr>
        <w:rPr>
          <w:ins w:id="134" w:author="Andrew Fryer (@DEEPFAT)" w:date="2017-12-12T19:06:00Z"/>
          <w:rFonts w:ascii="Segoe UI Light" w:hAnsi="Segoe UI Light" w:cs="Segoe UI Light"/>
          <w:sz w:val="22"/>
          <w:szCs w:val="22"/>
        </w:rPr>
      </w:pPr>
      <w:ins w:id="135" w:author="Andrew Fryer (@DEEPFAT)" w:date="2017-12-12T19:06:00Z">
        <w:r>
          <w:rPr>
            <w:rFonts w:ascii="Segoe UI Light" w:hAnsi="Segoe UI Light" w:cs="Segoe UI Light"/>
            <w:sz w:val="22"/>
            <w:szCs w:val="22"/>
          </w:rPr>
          <w:lastRenderedPageBreak/>
          <w:t>Select the Free workspace option and sign in with a Microsoft account (@hotmail.com, @outlook.com etc.) and a free workspace is automatically created for you.</w:t>
        </w:r>
      </w:ins>
    </w:p>
    <w:p w14:paraId="588E39FC" w14:textId="77777777" w:rsidR="000D6B98" w:rsidRPr="00CC2C3C" w:rsidRDefault="000D6B98" w:rsidP="000D6B98">
      <w:pPr>
        <w:rPr>
          <w:ins w:id="136" w:author="Andrew Fryer (@DEEPFAT)" w:date="2017-12-12T19:06:00Z"/>
          <w:rFonts w:ascii="Segoe UI Light" w:hAnsi="Segoe UI Light" w:cs="Segoe UI Light"/>
          <w:sz w:val="22"/>
          <w:szCs w:val="22"/>
        </w:rPr>
      </w:pPr>
      <w:ins w:id="137" w:author="Andrew Fryer (@DEEPFAT)" w:date="2017-12-12T19:06:00Z">
        <w:r w:rsidRPr="00CC2C3C">
          <w:rPr>
            <w:rFonts w:ascii="Segoe UI Light" w:hAnsi="Segoe UI Light" w:cs="Segoe UI Light"/>
            <w:sz w:val="22"/>
            <w:szCs w:val="22"/>
          </w:rPr>
          <w:t xml:space="preserve">If you don’t have a Microsoft account, create one here: </w:t>
        </w:r>
        <w:r w:rsidRPr="2C4F0FC6">
          <w:fldChar w:fldCharType="begin"/>
        </w:r>
        <w:r>
          <w:instrText xml:space="preserve"> HYPERLINK "https://signup.live.com/signup.aspx" </w:instrText>
        </w:r>
        <w:r w:rsidRPr="2C4F0FC6">
          <w:fldChar w:fldCharType="separate"/>
        </w:r>
        <w:r w:rsidRPr="00CC2C3C">
          <w:rPr>
            <w:rFonts w:ascii="Segoe UI Light" w:hAnsi="Segoe UI Light" w:cs="Segoe UI Light"/>
            <w:sz w:val="22"/>
            <w:szCs w:val="22"/>
          </w:rPr>
          <w:t>https://signup.live.com/signup.aspx</w:t>
        </w:r>
        <w:r w:rsidRPr="2C4F0FC6">
          <w:rPr>
            <w:rPrChange w:id="138" w:author="Frances Tibble" w:date="2017-12-14T09:41:00Z">
              <w:rPr>
                <w:rFonts w:ascii="Segoe UI Light" w:hAnsi="Segoe UI Light" w:cs="Segoe UI Light"/>
                <w:sz w:val="22"/>
                <w:szCs w:val="22"/>
              </w:rPr>
            </w:rPrChange>
          </w:rPr>
          <w:fldChar w:fldCharType="end"/>
        </w:r>
      </w:ins>
    </w:p>
    <w:p w14:paraId="63535455" w14:textId="735C8597" w:rsidR="004B53E3" w:rsidRDefault="000D6B98" w:rsidP="000D6B98">
      <w:pPr>
        <w:jc w:val="both"/>
        <w:rPr>
          <w:ins w:id="139" w:author="Andrew Fryer (@DEEPFAT)" w:date="2017-12-12T19:06:00Z"/>
          <w:rFonts w:ascii="Segoe UI Light" w:hAnsi="Segoe UI Light" w:cs="Segoe UI Light"/>
          <w:sz w:val="22"/>
          <w:szCs w:val="22"/>
        </w:rPr>
      </w:pPr>
      <w:ins w:id="140" w:author="Andrew Fryer (@DEEPFAT)" w:date="2017-12-12T19:06:00Z">
        <w:r>
          <w:rPr>
            <w:rFonts w:ascii="Segoe UI Light" w:hAnsi="Segoe UI Light" w:cs="Segoe UI Light"/>
            <w:sz w:val="22"/>
            <w:szCs w:val="22"/>
          </w:rPr>
          <w:t>Once on the Workspace homepage click on the link ‘Sign-in to ML Studio’ and you should land on an experiments page. From there find the ‘New’ button in the bottom left corner and choose ‘Experiment’ then ‘Blank Experiment’. Notice there are sample experiments you can also use, edit and build on top of.</w:t>
        </w:r>
      </w:ins>
    </w:p>
    <w:p w14:paraId="75E73F6F" w14:textId="77777777" w:rsidR="004B53E3" w:rsidRDefault="004B53E3">
      <w:pPr>
        <w:rPr>
          <w:ins w:id="141" w:author="Andrew Fryer (@DEEPFAT)" w:date="2017-12-12T19:06:00Z"/>
          <w:rFonts w:ascii="Segoe UI Light" w:hAnsi="Segoe UI Light" w:cs="Segoe UI Light"/>
          <w:sz w:val="22"/>
          <w:szCs w:val="22"/>
        </w:rPr>
      </w:pPr>
      <w:ins w:id="142" w:author="Andrew Fryer (@DEEPFAT)" w:date="2017-12-12T19:06:00Z">
        <w:r>
          <w:rPr>
            <w:rFonts w:ascii="Segoe UI Light" w:hAnsi="Segoe UI Light" w:cs="Segoe UI Light"/>
            <w:sz w:val="22"/>
            <w:szCs w:val="22"/>
          </w:rPr>
          <w:br w:type="page"/>
        </w:r>
      </w:ins>
    </w:p>
    <w:p w14:paraId="0559DA57" w14:textId="77777777" w:rsidR="000D6B98" w:rsidRDefault="000D6B98" w:rsidP="000D6B98">
      <w:pPr>
        <w:jc w:val="both"/>
        <w:rPr>
          <w:ins w:id="143" w:author="Andrew Fryer (@DEEPFAT)" w:date="2017-12-12T19:06:00Z"/>
          <w:rFonts w:ascii="Segoe UI Light" w:hAnsi="Segoe UI Light" w:cs="Segoe UI Light"/>
          <w:sz w:val="22"/>
          <w:szCs w:val="22"/>
        </w:rPr>
      </w:pPr>
    </w:p>
    <w:p w14:paraId="463E784C" w14:textId="36BF28A4" w:rsidR="00D60A07" w:rsidDel="000D6B98" w:rsidRDefault="00D60A07" w:rsidP="00A724D0">
      <w:pPr>
        <w:rPr>
          <w:del w:id="144" w:author="Andrew Fryer (@DEEPFAT)" w:date="2017-12-12T19:06:00Z"/>
          <w:rFonts w:ascii="Segoe UI Light" w:hAnsi="Segoe UI Light" w:cs="Segoe UI Light"/>
          <w:sz w:val="22"/>
          <w:szCs w:val="22"/>
        </w:rPr>
      </w:pPr>
    </w:p>
    <w:p w14:paraId="0EF172AF" w14:textId="20CDEDE7" w:rsidR="00E84C8F" w:rsidRPr="00B65F59" w:rsidDel="00A37BF1" w:rsidRDefault="002D55B7" w:rsidP="00A724D0">
      <w:pPr>
        <w:rPr>
          <w:del w:id="145" w:author="Andrew Fryer (@DEEPFAT)" w:date="2016-08-31T14:34:00Z"/>
          <w:rFonts w:ascii="Segoe UI Light" w:hAnsi="Segoe UI Light" w:cs="Segoe UI Light"/>
          <w:sz w:val="22"/>
          <w:szCs w:val="22"/>
          <w:rPrChange w:id="146" w:author="Andrew Fryer (@DEEPFAT)" w:date="2016-09-01T08:59:00Z">
            <w:rPr>
              <w:del w:id="147" w:author="Andrew Fryer (@DEEPFAT)" w:date="2016-08-31T14:34:00Z"/>
              <w:rFonts w:ascii="Segoe UI Light" w:hAnsi="Segoe UI Light" w:cs="Segoe UI Light"/>
              <w:sz w:val="22"/>
              <w:szCs w:val="22"/>
              <w:highlight w:val="yellow"/>
            </w:rPr>
          </w:rPrChange>
        </w:rPr>
      </w:pPr>
      <w:del w:id="148" w:author="Andrew Fryer (@DEEPFAT)" w:date="2016-08-31T14:34:00Z">
        <w:r w:rsidRPr="00B65F59" w:rsidDel="00A37BF1">
          <w:rPr>
            <w:rFonts w:ascii="Segoe UI Light" w:hAnsi="Segoe UI Light" w:cs="Segoe UI Light"/>
            <w:sz w:val="22"/>
            <w:szCs w:val="22"/>
            <w:rPrChange w:id="149" w:author="Andrew Fryer (@DEEPFAT)" w:date="2016-09-01T08:59:00Z">
              <w:rPr>
                <w:rFonts w:ascii="Segoe UI Light" w:hAnsi="Segoe UI Light" w:cs="Segoe UI Light"/>
                <w:sz w:val="22"/>
                <w:szCs w:val="22"/>
                <w:highlight w:val="yellow"/>
              </w:rPr>
            </w:rPrChange>
          </w:rPr>
          <w:delText>How do students do this</w:delText>
        </w:r>
      </w:del>
    </w:p>
    <w:p w14:paraId="4E63785E" w14:textId="7AF49121" w:rsidR="00E84C8F" w:rsidRPr="00B65F59" w:rsidDel="004F3E9E" w:rsidRDefault="00E84C8F" w:rsidP="00A724D0">
      <w:pPr>
        <w:rPr>
          <w:del w:id="150" w:author="Andrew Fryer (@DEEPFAT)" w:date="2017-12-12T07:16:00Z"/>
          <w:rFonts w:ascii="Segoe UI Light" w:hAnsi="Segoe UI Light" w:cs="Segoe UI Light"/>
          <w:sz w:val="22"/>
          <w:szCs w:val="22"/>
          <w:rPrChange w:id="151" w:author="Andrew Fryer (@DEEPFAT)" w:date="2016-09-01T08:59:00Z">
            <w:rPr>
              <w:del w:id="152" w:author="Andrew Fryer (@DEEPFAT)" w:date="2017-12-12T07:16:00Z"/>
              <w:rFonts w:ascii="Segoe UI Light" w:hAnsi="Segoe UI Light" w:cs="Segoe UI Light"/>
              <w:sz w:val="22"/>
              <w:szCs w:val="22"/>
              <w:highlight w:val="yellow"/>
            </w:rPr>
          </w:rPrChange>
        </w:rPr>
      </w:pPr>
    </w:p>
    <w:p w14:paraId="669C6C3E" w14:textId="12B15EFD" w:rsidR="0021474D" w:rsidDel="0021474D" w:rsidRDefault="00E84C8F" w:rsidP="00A724D0">
      <w:pPr>
        <w:rPr>
          <w:del w:id="153" w:author="Andrew Fryer (@DEEPFAT)" w:date="2016-08-31T14:43:00Z"/>
          <w:rFonts w:ascii="Segoe UI Light" w:hAnsi="Segoe UI Light" w:cs="Segoe UI Light"/>
          <w:sz w:val="22"/>
          <w:szCs w:val="22"/>
          <w:highlight w:val="yellow"/>
        </w:rPr>
      </w:pPr>
      <w:del w:id="154" w:author="Andrew Fryer (@DEEPFAT)" w:date="2017-12-12T07:16:00Z">
        <w:r w:rsidRPr="00B65F59" w:rsidDel="004F3E9E">
          <w:rPr>
            <w:rFonts w:ascii="Segoe UI Light" w:hAnsi="Segoe UI Light" w:cs="Segoe UI Light"/>
            <w:sz w:val="22"/>
            <w:szCs w:val="22"/>
            <w:rPrChange w:id="155" w:author="Andrew Fryer (@DEEPFAT)" w:date="2016-09-01T08:59:00Z">
              <w:rPr>
                <w:rFonts w:ascii="Segoe UI Light" w:hAnsi="Segoe UI Light" w:cs="Segoe UI Light"/>
                <w:sz w:val="22"/>
                <w:szCs w:val="22"/>
                <w:highlight w:val="yellow"/>
              </w:rPr>
            </w:rPrChange>
          </w:rPr>
          <w:delText>Each student will create a machine workspace to store their work in against a faculty run Azure Resource Group. Go to portal.azure.com which is the browser based management console for all services in Azure.  To create your workspace click on the plus sign and look for data analytics</w:delText>
        </w:r>
      </w:del>
      <w:ins w:id="156" w:author="Ed Baker" w:date="2016-08-31T09:34:00Z">
        <w:del w:id="157" w:author="Andrew Fryer (@DEEPFAT)" w:date="2016-08-31T14:34:00Z">
          <w:r w:rsidR="00396889" w:rsidRPr="00B65F59" w:rsidDel="00A37BF1">
            <w:rPr>
              <w:rFonts w:ascii="Segoe UI Light" w:hAnsi="Segoe UI Light" w:cs="Segoe UI Light"/>
              <w:sz w:val="22"/>
              <w:szCs w:val="22"/>
              <w:rPrChange w:id="158" w:author="Andrew Fryer (@DEEPFAT)" w:date="2016-09-01T08:59:00Z">
                <w:rPr>
                  <w:rFonts w:ascii="Segoe UI Light" w:hAnsi="Segoe UI Light" w:cs="Segoe UI Light"/>
                  <w:sz w:val="22"/>
                  <w:szCs w:val="22"/>
                  <w:highlight w:val="yellow"/>
                </w:rPr>
              </w:rPrChange>
            </w:rPr>
            <w:delText>,</w:delText>
          </w:r>
        </w:del>
      </w:ins>
      <w:del w:id="159" w:author="Andrew Fryer (@DEEPFAT)" w:date="2017-12-12T07:16:00Z">
        <w:r w:rsidRPr="00B65F59" w:rsidDel="004F3E9E">
          <w:rPr>
            <w:rFonts w:ascii="Segoe UI Light" w:hAnsi="Segoe UI Light" w:cs="Segoe UI Light"/>
            <w:sz w:val="22"/>
            <w:szCs w:val="22"/>
            <w:rPrChange w:id="160" w:author="Andrew Fryer (@DEEPFAT)" w:date="2016-09-01T08:59:00Z">
              <w:rPr>
                <w:rFonts w:ascii="Segoe UI Light" w:hAnsi="Segoe UI Light" w:cs="Segoe UI Light"/>
                <w:sz w:val="22"/>
                <w:szCs w:val="22"/>
                <w:highlight w:val="yellow"/>
              </w:rPr>
            </w:rPrChange>
          </w:rPr>
          <w:delText xml:space="preserve"> Azure Machine Learning.  Fill out the form (called a blade in Azure) using the supplied name for the resource group and give your workspace an easily identifiable name and use the same name for the storage account </w:delText>
        </w:r>
      </w:del>
      <w:del w:id="161" w:author="Andrew Fryer (@DEEPFAT)" w:date="2016-08-31T14:42:00Z">
        <w:r w:rsidRPr="00B65F59" w:rsidDel="0021474D">
          <w:rPr>
            <w:rFonts w:ascii="Segoe UI Light" w:hAnsi="Segoe UI Light" w:cs="Segoe UI Light"/>
            <w:sz w:val="22"/>
            <w:szCs w:val="22"/>
            <w:rPrChange w:id="162" w:author="Andrew Fryer (@DEEPFAT)" w:date="2016-09-01T08:59:00Z">
              <w:rPr>
                <w:rFonts w:ascii="Segoe UI Light" w:hAnsi="Segoe UI Light" w:cs="Segoe UI Light"/>
                <w:sz w:val="22"/>
                <w:szCs w:val="22"/>
                <w:highlight w:val="yellow"/>
              </w:rPr>
            </w:rPrChange>
          </w:rPr>
          <w:delText xml:space="preserve">(which is where your work is actually </w:delText>
        </w:r>
        <w:commentRangeStart w:id="163"/>
        <w:r w:rsidRPr="00B65F59" w:rsidDel="0021474D">
          <w:rPr>
            <w:rFonts w:ascii="Segoe UI Light" w:hAnsi="Segoe UI Light" w:cs="Segoe UI Light"/>
            <w:sz w:val="22"/>
            <w:szCs w:val="22"/>
            <w:rPrChange w:id="164" w:author="Andrew Fryer (@DEEPFAT)" w:date="2016-09-01T08:59:00Z">
              <w:rPr>
                <w:rFonts w:ascii="Segoe UI Light" w:hAnsi="Segoe UI Light" w:cs="Segoe UI Light"/>
                <w:sz w:val="22"/>
                <w:szCs w:val="22"/>
                <w:highlight w:val="yellow"/>
              </w:rPr>
            </w:rPrChange>
          </w:rPr>
          <w:delText>stored</w:delText>
        </w:r>
        <w:commentRangeEnd w:id="163"/>
        <w:r w:rsidR="00396889" w:rsidDel="0021474D">
          <w:rPr>
            <w:rStyle w:val="CommentReference"/>
          </w:rPr>
          <w:commentReference w:id="163"/>
        </w:r>
        <w:r w:rsidRPr="00B65F59" w:rsidDel="0021474D">
          <w:rPr>
            <w:rFonts w:ascii="Segoe UI Light" w:hAnsi="Segoe UI Light" w:cs="Segoe UI Light"/>
            <w:sz w:val="22"/>
            <w:szCs w:val="22"/>
            <w:rPrChange w:id="165" w:author="Andrew Fryer (@DEEPFAT)" w:date="2016-09-01T08:59:00Z">
              <w:rPr>
                <w:rFonts w:ascii="Segoe UI Light" w:hAnsi="Segoe UI Light" w:cs="Segoe UI Light"/>
                <w:sz w:val="22"/>
                <w:szCs w:val="22"/>
                <w:highlight w:val="yellow"/>
              </w:rPr>
            </w:rPrChange>
          </w:rPr>
          <w:delText>)</w:delText>
        </w:r>
      </w:del>
      <w:del w:id="166" w:author="Andrew Fryer (@DEEPFAT)" w:date="2017-12-12T07:16:00Z">
        <w:r w:rsidRPr="00B65F59" w:rsidDel="004F3E9E">
          <w:rPr>
            <w:rFonts w:ascii="Segoe UI Light" w:hAnsi="Segoe UI Light" w:cs="Segoe UI Light"/>
            <w:sz w:val="22"/>
            <w:szCs w:val="22"/>
            <w:rPrChange w:id="167" w:author="Andrew Fryer (@DEEPFAT)" w:date="2016-09-01T08:58:00Z">
              <w:rPr>
                <w:rFonts w:ascii="Segoe UI Light" w:hAnsi="Segoe UI Light" w:cs="Segoe UI Light"/>
                <w:sz w:val="22"/>
                <w:szCs w:val="22"/>
                <w:highlight w:val="yellow"/>
              </w:rPr>
            </w:rPrChange>
          </w:rPr>
          <w:delText xml:space="preserve"> </w:delText>
        </w:r>
      </w:del>
    </w:p>
    <w:p w14:paraId="652B2A46" w14:textId="51C0B34F" w:rsidR="002D55B7" w:rsidDel="0021474D" w:rsidRDefault="002D55B7" w:rsidP="00A724D0">
      <w:pPr>
        <w:rPr>
          <w:del w:id="168" w:author="Andrew Fryer (@DEEPFAT)" w:date="2016-08-31T14:43:00Z"/>
          <w:rFonts w:ascii="Segoe UI Light" w:hAnsi="Segoe UI Light" w:cs="Segoe UI Light"/>
          <w:sz w:val="22"/>
          <w:szCs w:val="22"/>
        </w:rPr>
      </w:pPr>
    </w:p>
    <w:p w14:paraId="4E24E1EE" w14:textId="2E9283AE" w:rsidR="00E84C8F" w:rsidDel="0021474D" w:rsidRDefault="00E84C8F" w:rsidP="00A724D0">
      <w:pPr>
        <w:rPr>
          <w:del w:id="169" w:author="Andrew Fryer (@DEEPFAT)" w:date="2016-08-31T14:43:00Z"/>
          <w:rFonts w:ascii="Segoe UI Light" w:hAnsi="Segoe UI Light" w:cs="Segoe UI Light"/>
          <w:sz w:val="22"/>
          <w:szCs w:val="22"/>
        </w:rPr>
      </w:pPr>
    </w:p>
    <w:p w14:paraId="7CAF0702" w14:textId="51944232" w:rsidR="000E3E2E" w:rsidRPr="00CC2C3C" w:rsidDel="0021474D" w:rsidRDefault="00CF46AB" w:rsidP="00A724D0">
      <w:pPr>
        <w:rPr>
          <w:del w:id="170" w:author="Andrew Fryer (@DEEPFAT)" w:date="2016-08-31T14:43:00Z"/>
          <w:rFonts w:ascii="Segoe UI Light" w:hAnsi="Segoe UI Light" w:cs="Segoe UI Light"/>
          <w:sz w:val="22"/>
          <w:szCs w:val="22"/>
        </w:rPr>
      </w:pPr>
      <w:del w:id="171" w:author="Andrew Fryer (@DEEPFAT)" w:date="2016-08-31T14:43:00Z">
        <w:r w:rsidDel="0021474D">
          <w:rPr>
            <w:rFonts w:ascii="Segoe UI Light" w:hAnsi="Segoe UI Light" w:cs="Segoe UI Light"/>
            <w:sz w:val="22"/>
            <w:szCs w:val="22"/>
          </w:rPr>
          <w:delText>If you wish to use an Azure subscription to create a paid workspace,</w:delText>
        </w:r>
        <w:r w:rsidR="0038478D" w:rsidRPr="00CC2C3C" w:rsidDel="0021474D">
          <w:rPr>
            <w:rFonts w:ascii="Segoe UI Light" w:hAnsi="Segoe UI Light" w:cs="Segoe UI Light"/>
            <w:sz w:val="22"/>
            <w:szCs w:val="22"/>
          </w:rPr>
          <w:delText xml:space="preserve"> you will need an Azure subscription to complete the lab.</w:delText>
        </w:r>
        <w:r w:rsidR="00A724D0" w:rsidDel="0021474D">
          <w:rPr>
            <w:rFonts w:ascii="Segoe UI Light" w:hAnsi="Segoe UI Light" w:cs="Segoe UI Light"/>
            <w:sz w:val="22"/>
            <w:szCs w:val="22"/>
          </w:rPr>
          <w:delText xml:space="preserve"> </w:delText>
        </w:r>
        <w:r w:rsidR="0038478D" w:rsidRPr="00CC2C3C" w:rsidDel="0021474D">
          <w:rPr>
            <w:rFonts w:ascii="Segoe UI Light" w:hAnsi="Segoe UI Light" w:cs="Segoe UI Light"/>
            <w:sz w:val="22"/>
            <w:szCs w:val="22"/>
          </w:rPr>
          <w:delText xml:space="preserve">You can sign up for </w:delText>
        </w:r>
        <w:r w:rsidR="000E3E2E" w:rsidRPr="00CC2C3C" w:rsidDel="0021474D">
          <w:rPr>
            <w:rFonts w:ascii="Segoe UI Light" w:hAnsi="Segoe UI Light" w:cs="Segoe UI Light"/>
            <w:sz w:val="22"/>
            <w:szCs w:val="22"/>
          </w:rPr>
          <w:delText xml:space="preserve">a free Azure one month trial; using your Microsoft account; where you get £125 to try out all the services in Azure. </w:delText>
        </w:r>
      </w:del>
    </w:p>
    <w:p w14:paraId="1CFE4D23" w14:textId="17E7CE0F" w:rsidR="000E3E2E" w:rsidRPr="00CC2C3C" w:rsidDel="0021474D" w:rsidRDefault="000E3E2E" w:rsidP="00A724D0">
      <w:pPr>
        <w:rPr>
          <w:del w:id="172" w:author="Andrew Fryer (@DEEPFAT)" w:date="2016-08-31T14:43:00Z"/>
          <w:rFonts w:ascii="Segoe UI Light" w:hAnsi="Segoe UI Light" w:cs="Segoe UI Light"/>
          <w:sz w:val="22"/>
          <w:szCs w:val="22"/>
        </w:rPr>
      </w:pPr>
      <w:del w:id="173" w:author="Andrew Fryer (@DEEPFAT)" w:date="2016-08-31T14:43:00Z">
        <w:r w:rsidRPr="00CC2C3C" w:rsidDel="0021474D">
          <w:rPr>
            <w:rFonts w:ascii="Segoe UI Light" w:hAnsi="Segoe UI Light" w:cs="Segoe UI Light"/>
            <w:sz w:val="22"/>
            <w:szCs w:val="22"/>
          </w:rPr>
          <w:delText xml:space="preserve">Sign up to Azure for one month free trial here: </w:delText>
        </w:r>
        <w:r w:rsidR="0021474D" w:rsidDel="0021474D">
          <w:fldChar w:fldCharType="begin"/>
        </w:r>
        <w:r w:rsidR="0021474D" w:rsidDel="0021474D">
          <w:delInstrText xml:space="preserve"> HYPERLINK "http://azure.microsoft.com/en-gb/pricing/free-trial/" </w:delInstrText>
        </w:r>
        <w:r w:rsidR="0021474D" w:rsidDel="0021474D">
          <w:fldChar w:fldCharType="separate"/>
        </w:r>
        <w:r w:rsidRPr="00CC2C3C" w:rsidDel="0021474D">
          <w:rPr>
            <w:rFonts w:ascii="Segoe UI Light" w:hAnsi="Segoe UI Light" w:cs="Segoe UI Light"/>
            <w:sz w:val="22"/>
            <w:szCs w:val="22"/>
          </w:rPr>
          <w:delText>http://azure.microsoft.com/en-gb/pricing/free-trial/</w:delText>
        </w:r>
        <w:r w:rsidR="0021474D" w:rsidDel="0021474D">
          <w:rPr>
            <w:rFonts w:ascii="Segoe UI Light" w:hAnsi="Segoe UI Light" w:cs="Segoe UI Light"/>
            <w:sz w:val="22"/>
            <w:szCs w:val="22"/>
          </w:rPr>
          <w:fldChar w:fldCharType="end"/>
        </w:r>
        <w:r w:rsidR="00CC2C3C" w:rsidDel="0021474D">
          <w:rPr>
            <w:rFonts w:ascii="Segoe UI Light" w:hAnsi="Segoe UI Light" w:cs="Segoe UI Light"/>
            <w:sz w:val="22"/>
            <w:szCs w:val="22"/>
          </w:rPr>
          <w:delText xml:space="preserve"> </w:delText>
        </w:r>
      </w:del>
    </w:p>
    <w:p w14:paraId="0DCCF2DE" w14:textId="78042C22" w:rsidR="000E3E2E" w:rsidRPr="00CC2C3C" w:rsidDel="0021474D" w:rsidRDefault="000E3E2E" w:rsidP="00A724D0">
      <w:pPr>
        <w:rPr>
          <w:del w:id="174" w:author="Andrew Fryer (@DEEPFAT)" w:date="2016-08-31T14:43:00Z"/>
          <w:rFonts w:ascii="Segoe UI Light" w:hAnsi="Segoe UI Light" w:cs="Segoe UI Light"/>
          <w:sz w:val="22"/>
          <w:szCs w:val="22"/>
        </w:rPr>
      </w:pPr>
      <w:del w:id="175" w:author="Andrew Fryer (@DEEPFAT)" w:date="2016-08-31T14:43:00Z">
        <w:r w:rsidRPr="00CC2C3C" w:rsidDel="0021474D">
          <w:rPr>
            <w:rFonts w:ascii="Segoe UI Light" w:hAnsi="Segoe UI Light" w:cs="Segoe UI Light"/>
            <w:sz w:val="22"/>
            <w:szCs w:val="22"/>
          </w:rPr>
          <w:delText xml:space="preserve">If you don’t have a Microsoft account, create one here: </w:delText>
        </w:r>
        <w:r w:rsidR="0021474D" w:rsidDel="0021474D">
          <w:fldChar w:fldCharType="begin"/>
        </w:r>
        <w:r w:rsidR="0021474D" w:rsidDel="0021474D">
          <w:delInstrText xml:space="preserve"> HYPERLINK "https://signup.live.com/signup.aspx" </w:delInstrText>
        </w:r>
        <w:r w:rsidR="0021474D" w:rsidDel="0021474D">
          <w:fldChar w:fldCharType="separate"/>
        </w:r>
        <w:r w:rsidRPr="00CC2C3C" w:rsidDel="0021474D">
          <w:rPr>
            <w:rFonts w:ascii="Segoe UI Light" w:hAnsi="Segoe UI Light" w:cs="Segoe UI Light"/>
            <w:sz w:val="22"/>
            <w:szCs w:val="22"/>
          </w:rPr>
          <w:delText>https://signup.live.com/signup.aspx</w:delText>
        </w:r>
        <w:r w:rsidR="0021474D" w:rsidDel="0021474D">
          <w:rPr>
            <w:rFonts w:ascii="Segoe UI Light" w:hAnsi="Segoe UI Light" w:cs="Segoe UI Light"/>
            <w:sz w:val="22"/>
            <w:szCs w:val="22"/>
          </w:rPr>
          <w:fldChar w:fldCharType="end"/>
        </w:r>
      </w:del>
    </w:p>
    <w:p w14:paraId="4DD048F0" w14:textId="796AFB08" w:rsidR="00F90D3B" w:rsidDel="0021474D" w:rsidRDefault="00CC2C3C" w:rsidP="00A724D0">
      <w:pPr>
        <w:rPr>
          <w:del w:id="176" w:author="Andrew Fryer (@DEEPFAT)" w:date="2016-08-31T14:43:00Z"/>
          <w:rFonts w:ascii="Segoe UI Light" w:hAnsi="Segoe UI Light" w:cs="Segoe UI Light"/>
          <w:sz w:val="22"/>
          <w:szCs w:val="22"/>
        </w:rPr>
      </w:pPr>
      <w:del w:id="177" w:author="Andrew Fryer (@DEEPFAT)" w:date="2016-08-31T14:43:00Z">
        <w:r w:rsidRPr="00CC2C3C" w:rsidDel="0021474D">
          <w:rPr>
            <w:rFonts w:ascii="Segoe UI Light" w:hAnsi="Segoe UI Light" w:cs="Segoe UI Light"/>
            <w:sz w:val="22"/>
            <w:szCs w:val="22"/>
          </w:rPr>
          <w:delText xml:space="preserve">Once you have an Azure subscription you can go to </w:delText>
        </w:r>
        <w:r w:rsidR="006F4607" w:rsidDel="0021474D">
          <w:rPr>
            <w:rFonts w:ascii="Segoe UI Light" w:hAnsi="Segoe UI Light" w:cs="Segoe UI Light"/>
            <w:sz w:val="22"/>
            <w:szCs w:val="22"/>
          </w:rPr>
          <w:delText>http://</w:delText>
        </w:r>
        <w:r w:rsidR="0021474D" w:rsidDel="0021474D">
          <w:fldChar w:fldCharType="begin"/>
        </w:r>
        <w:r w:rsidR="0021474D" w:rsidDel="0021474D">
          <w:delInstrText xml:space="preserve"> HYPERLINK "http://www.azure.microsoft.com" </w:delInstrText>
        </w:r>
        <w:r w:rsidR="0021474D" w:rsidDel="0021474D">
          <w:fldChar w:fldCharType="separate"/>
        </w:r>
        <w:r w:rsidRPr="00CC2C3C" w:rsidDel="0021474D">
          <w:rPr>
            <w:rFonts w:ascii="Segoe UI Light" w:hAnsi="Segoe UI Light" w:cs="Segoe UI Light"/>
            <w:sz w:val="22"/>
            <w:szCs w:val="22"/>
          </w:rPr>
          <w:delText>www.azure.microsoft.com</w:delText>
        </w:r>
        <w:r w:rsidR="0021474D" w:rsidDel="0021474D">
          <w:rPr>
            <w:rFonts w:ascii="Segoe UI Light" w:hAnsi="Segoe UI Light" w:cs="Segoe UI Light"/>
            <w:sz w:val="22"/>
            <w:szCs w:val="22"/>
          </w:rPr>
          <w:fldChar w:fldCharType="end"/>
        </w:r>
        <w:r w:rsidRPr="00CC2C3C" w:rsidDel="0021474D">
          <w:rPr>
            <w:rFonts w:ascii="Segoe UI Light" w:hAnsi="Segoe UI Light" w:cs="Segoe UI Light"/>
            <w:sz w:val="22"/>
            <w:szCs w:val="22"/>
          </w:rPr>
          <w:delText xml:space="preserve"> and choose ‘My Account’ at the top of the page then choose the ‘Management Portal’ where it will ask you to sign in with your Microsoft account.</w:delText>
        </w:r>
      </w:del>
    </w:p>
    <w:p w14:paraId="4A423D8B" w14:textId="0A911629" w:rsidR="000E3E2E" w:rsidDel="0021474D" w:rsidRDefault="00F90D3B" w:rsidP="00A724D0">
      <w:pPr>
        <w:rPr>
          <w:del w:id="178" w:author="Andrew Fryer (@DEEPFAT)" w:date="2016-08-31T14:43:00Z"/>
          <w:rFonts w:ascii="Segoe UI Light" w:hAnsi="Segoe UI Light" w:cs="Segoe UI Light"/>
          <w:sz w:val="22"/>
          <w:szCs w:val="22"/>
        </w:rPr>
      </w:pPr>
      <w:del w:id="179" w:author="Andrew Fryer (@DEEPFAT)" w:date="2016-08-31T14:43:00Z">
        <w:r w:rsidRPr="00F90D3B" w:rsidDel="0021474D">
          <w:rPr>
            <w:rFonts w:ascii="Segoe UI Light" w:hAnsi="Segoe UI Light" w:cs="Segoe UI Light"/>
            <w:sz w:val="22"/>
            <w:szCs w:val="22"/>
          </w:rPr>
          <w:delText xml:space="preserve">Once into </w:delText>
        </w:r>
        <w:r w:rsidR="006F4607" w:rsidDel="0021474D">
          <w:rPr>
            <w:rFonts w:ascii="Segoe UI Light" w:hAnsi="Segoe UI Light" w:cs="Segoe UI Light"/>
            <w:sz w:val="22"/>
            <w:szCs w:val="22"/>
          </w:rPr>
          <w:delText>the management portal scroll down the toolbar on the left side of the screen and find the</w:delText>
        </w:r>
        <w:r w:rsidRPr="00F90D3B" w:rsidDel="0021474D">
          <w:rPr>
            <w:rFonts w:ascii="Segoe UI Light" w:hAnsi="Segoe UI Light" w:cs="Segoe UI Light"/>
            <w:sz w:val="22"/>
            <w:szCs w:val="22"/>
          </w:rPr>
          <w:delText xml:space="preserve"> Machine Learning Icon. To create</w:delText>
        </w:r>
        <w:r w:rsidR="006F4607" w:rsidDel="0021474D">
          <w:rPr>
            <w:rFonts w:ascii="Segoe UI Light" w:hAnsi="Segoe UI Light" w:cs="Segoe UI Light"/>
            <w:sz w:val="22"/>
            <w:szCs w:val="22"/>
          </w:rPr>
          <w:delText xml:space="preserve"> a new workspace click on the ‘N</w:delText>
        </w:r>
        <w:r w:rsidRPr="00F90D3B" w:rsidDel="0021474D">
          <w:rPr>
            <w:rFonts w:ascii="Segoe UI Light" w:hAnsi="Segoe UI Light" w:cs="Segoe UI Light"/>
            <w:sz w:val="22"/>
            <w:szCs w:val="22"/>
          </w:rPr>
          <w:delText>ew’, ‘Data Services’, ‘Machine Learning’ and ‘Quick Create’</w:delText>
        </w:r>
        <w:r w:rsidDel="0021474D">
          <w:rPr>
            <w:rFonts w:ascii="Segoe UI Light" w:hAnsi="Segoe UI Light" w:cs="Segoe UI Light"/>
            <w:sz w:val="22"/>
            <w:szCs w:val="22"/>
          </w:rPr>
          <w:delText>.</w:delText>
        </w:r>
      </w:del>
    </w:p>
    <w:p w14:paraId="558F9247" w14:textId="7B0BD04D" w:rsidR="00A724D0" w:rsidDel="0021474D" w:rsidRDefault="00A724D0" w:rsidP="00A724D0">
      <w:pPr>
        <w:rPr>
          <w:del w:id="180" w:author="Andrew Fryer (@DEEPFAT)" w:date="2016-08-31T14:43:00Z"/>
          <w:rFonts w:ascii="Segoe UI Light" w:hAnsi="Segoe UI Light" w:cs="Segoe UI Light"/>
          <w:sz w:val="22"/>
          <w:szCs w:val="22"/>
        </w:rPr>
      </w:pPr>
    </w:p>
    <w:p w14:paraId="01E3A1B5" w14:textId="19250A8E" w:rsidR="00C32096" w:rsidDel="0021474D" w:rsidRDefault="006F4607" w:rsidP="00A724D0">
      <w:pPr>
        <w:rPr>
          <w:del w:id="181" w:author="Andrew Fryer (@DEEPFAT)" w:date="2016-08-31T14:43:00Z"/>
          <w:rFonts w:ascii="Segoe UI Light" w:hAnsi="Segoe UI Light" w:cs="Segoe UI Light"/>
          <w:sz w:val="22"/>
          <w:szCs w:val="22"/>
        </w:rPr>
      </w:pPr>
      <w:del w:id="182" w:author="Andrew Fryer (@DEEPFAT)" w:date="2016-08-31T14:43:00Z">
        <w:r w:rsidRPr="00F90D3B" w:rsidDel="0021474D">
          <w:rPr>
            <w:rFonts w:ascii="Segoe UI Light" w:hAnsi="Segoe UI Light" w:cs="Segoe UI Light"/>
            <w:noProof/>
            <w:sz w:val="22"/>
            <w:szCs w:val="22"/>
            <w:lang w:eastAsia="en-GB"/>
          </w:rPr>
          <w:drawing>
            <wp:inline distT="0" distB="0" distL="0" distR="0" wp14:anchorId="47DA6090" wp14:editId="2A47C2F9">
              <wp:extent cx="4879475"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Worksp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3318" cy="2821621"/>
                      </a:xfrm>
                      <a:prstGeom prst="rect">
                        <a:avLst/>
                      </a:prstGeom>
                    </pic:spPr>
                  </pic:pic>
                </a:graphicData>
              </a:graphic>
            </wp:inline>
          </w:drawing>
        </w:r>
      </w:del>
    </w:p>
    <w:p w14:paraId="14BF4AD6" w14:textId="7ABB2CCB" w:rsidR="00C32096" w:rsidDel="0021474D" w:rsidRDefault="00C32096" w:rsidP="00C32096">
      <w:pPr>
        <w:rPr>
          <w:del w:id="183" w:author="Andrew Fryer (@DEEPFAT)" w:date="2016-08-31T14:43:00Z"/>
          <w:rFonts w:ascii="Segoe UI Light" w:hAnsi="Segoe UI Light" w:cs="Segoe UI Light"/>
          <w:sz w:val="22"/>
          <w:szCs w:val="22"/>
        </w:rPr>
      </w:pPr>
    </w:p>
    <w:p w14:paraId="2B65092B" w14:textId="4C2548C8" w:rsidR="00C32096" w:rsidDel="0021474D" w:rsidRDefault="00C32096" w:rsidP="00A724D0">
      <w:pPr>
        <w:rPr>
          <w:del w:id="184" w:author="Andrew Fryer (@DEEPFAT)" w:date="2016-08-31T14:43:00Z"/>
          <w:rFonts w:ascii="Segoe UI Light" w:hAnsi="Segoe UI Light" w:cs="Segoe UI Light"/>
          <w:sz w:val="22"/>
          <w:szCs w:val="22"/>
        </w:rPr>
      </w:pPr>
      <w:del w:id="185" w:author="Andrew Fryer (@DEEPFAT)" w:date="2016-08-31T14:43:00Z">
        <w:r w:rsidDel="0021474D">
          <w:rPr>
            <w:rFonts w:ascii="Segoe UI Light" w:hAnsi="Segoe UI Light" w:cs="Segoe UI Light"/>
            <w:sz w:val="22"/>
            <w:szCs w:val="22"/>
          </w:rPr>
          <w:delText>Enter details for all the variables below:</w:delText>
        </w:r>
      </w:del>
    </w:p>
    <w:p w14:paraId="7102729F" w14:textId="49633E20" w:rsidR="00C32096" w:rsidDel="0021474D" w:rsidRDefault="00C32096" w:rsidP="00A724D0">
      <w:pPr>
        <w:pStyle w:val="ListParagraph"/>
        <w:numPr>
          <w:ilvl w:val="0"/>
          <w:numId w:val="6"/>
        </w:numPr>
        <w:ind w:left="720"/>
        <w:rPr>
          <w:del w:id="186" w:author="Andrew Fryer (@DEEPFAT)" w:date="2016-08-31T14:43:00Z"/>
          <w:rFonts w:ascii="Segoe UI Light" w:hAnsi="Segoe UI Light" w:cs="Segoe UI Light"/>
          <w:sz w:val="22"/>
          <w:szCs w:val="22"/>
        </w:rPr>
      </w:pPr>
      <w:del w:id="187" w:author="Andrew Fryer (@DEEPFAT)" w:date="2016-08-31T14:43:00Z">
        <w:r w:rsidRPr="00C32096" w:rsidDel="0021474D">
          <w:rPr>
            <w:rFonts w:ascii="Segoe UI Light" w:hAnsi="Segoe UI Light" w:cs="Segoe UI Light"/>
            <w:b/>
            <w:sz w:val="22"/>
            <w:szCs w:val="22"/>
          </w:rPr>
          <w:lastRenderedPageBreak/>
          <w:delText>Workspace Name:</w:delText>
        </w:r>
        <w:r w:rsidRPr="00C32096" w:rsidDel="0021474D">
          <w:rPr>
            <w:rFonts w:ascii="Segoe UI Light" w:hAnsi="Segoe UI Light" w:cs="Segoe UI Light"/>
            <w:sz w:val="22"/>
            <w:szCs w:val="22"/>
          </w:rPr>
          <w:delText xml:space="preserve"> Pick a </w:delText>
        </w:r>
        <w:r w:rsidDel="0021474D">
          <w:rPr>
            <w:rFonts w:ascii="Segoe UI Light" w:hAnsi="Segoe UI Light" w:cs="Segoe UI Light"/>
            <w:sz w:val="22"/>
            <w:szCs w:val="22"/>
          </w:rPr>
          <w:delText>name for your workspace</w:delText>
        </w:r>
      </w:del>
    </w:p>
    <w:p w14:paraId="44B417F7" w14:textId="4BC963F4" w:rsidR="00C32096" w:rsidDel="0021474D" w:rsidRDefault="00C32096" w:rsidP="00A724D0">
      <w:pPr>
        <w:pStyle w:val="ListParagraph"/>
        <w:numPr>
          <w:ilvl w:val="0"/>
          <w:numId w:val="6"/>
        </w:numPr>
        <w:ind w:left="720"/>
        <w:rPr>
          <w:del w:id="188" w:author="Andrew Fryer (@DEEPFAT)" w:date="2016-08-31T14:43:00Z"/>
          <w:rFonts w:ascii="Segoe UI Light" w:hAnsi="Segoe UI Light" w:cs="Segoe UI Light"/>
          <w:sz w:val="22"/>
          <w:szCs w:val="22"/>
        </w:rPr>
      </w:pPr>
      <w:del w:id="189" w:author="Andrew Fryer (@DEEPFAT)" w:date="2016-08-31T14:43:00Z">
        <w:r w:rsidRPr="00C32096" w:rsidDel="0021474D">
          <w:rPr>
            <w:rFonts w:ascii="Segoe UI Light" w:hAnsi="Segoe UI Light" w:cs="Segoe UI Light"/>
            <w:b/>
            <w:sz w:val="22"/>
            <w:szCs w:val="22"/>
          </w:rPr>
          <w:delText>Workspace Owner:</w:delText>
        </w:r>
        <w:r w:rsidRPr="00C32096" w:rsidDel="0021474D">
          <w:rPr>
            <w:rFonts w:ascii="Segoe UI Light" w:hAnsi="Segoe UI Light" w:cs="Segoe UI Light"/>
            <w:sz w:val="22"/>
            <w:szCs w:val="22"/>
          </w:rPr>
          <w:delText xml:space="preserve"> </w:delText>
        </w:r>
        <w:r w:rsidDel="0021474D">
          <w:rPr>
            <w:rFonts w:ascii="Segoe UI Light" w:hAnsi="Segoe UI Light" w:cs="Segoe UI Light"/>
            <w:sz w:val="22"/>
            <w:szCs w:val="22"/>
          </w:rPr>
          <w:delText>the Microsoft account</w:delText>
        </w:r>
        <w:r w:rsidRPr="00C32096" w:rsidDel="0021474D">
          <w:rPr>
            <w:rFonts w:ascii="Segoe UI Light" w:hAnsi="Segoe UI Light" w:cs="Segoe UI Light"/>
            <w:sz w:val="22"/>
            <w:szCs w:val="22"/>
          </w:rPr>
          <w:delText xml:space="preserve"> to use to login to Azure ML.</w:delText>
        </w:r>
      </w:del>
    </w:p>
    <w:p w14:paraId="3F0D00DE" w14:textId="50ADF2F2" w:rsidR="00C32096" w:rsidDel="0021474D" w:rsidRDefault="00C32096" w:rsidP="00A724D0">
      <w:pPr>
        <w:pStyle w:val="ListParagraph"/>
        <w:numPr>
          <w:ilvl w:val="0"/>
          <w:numId w:val="6"/>
        </w:numPr>
        <w:ind w:left="720"/>
        <w:rPr>
          <w:del w:id="190" w:author="Andrew Fryer (@DEEPFAT)" w:date="2016-08-31T14:43:00Z"/>
          <w:rFonts w:ascii="Segoe UI Light" w:hAnsi="Segoe UI Light" w:cs="Segoe UI Light"/>
          <w:sz w:val="22"/>
          <w:szCs w:val="22"/>
        </w:rPr>
      </w:pPr>
      <w:del w:id="191" w:author="Andrew Fryer (@DEEPFAT)" w:date="2016-08-31T14:43:00Z">
        <w:r w:rsidRPr="00C32096" w:rsidDel="0021474D">
          <w:rPr>
            <w:rFonts w:ascii="Segoe UI Light" w:hAnsi="Segoe UI Light" w:cs="Segoe UI Light"/>
            <w:b/>
            <w:sz w:val="22"/>
            <w:szCs w:val="22"/>
          </w:rPr>
          <w:delText>Location:</w:delText>
        </w:r>
        <w:r w:rsidDel="0021474D">
          <w:rPr>
            <w:rFonts w:ascii="Segoe UI Light" w:hAnsi="Segoe UI Light" w:cs="Segoe UI Light"/>
            <w:sz w:val="22"/>
            <w:szCs w:val="22"/>
          </w:rPr>
          <w:delText xml:space="preserve"> South Central US (</w:delText>
        </w:r>
        <w:r w:rsidR="006F4607" w:rsidDel="0021474D">
          <w:rPr>
            <w:rFonts w:ascii="Segoe UI Light" w:hAnsi="Segoe UI Light" w:cs="Segoe UI Light"/>
            <w:sz w:val="22"/>
            <w:szCs w:val="22"/>
          </w:rPr>
          <w:delText>Expected to roll out to other regions soon)</w:delText>
        </w:r>
      </w:del>
    </w:p>
    <w:p w14:paraId="791133B9" w14:textId="3DB84F64" w:rsidR="00C32096" w:rsidRPr="00C32096" w:rsidDel="0021474D" w:rsidRDefault="00C32096" w:rsidP="00A724D0">
      <w:pPr>
        <w:pStyle w:val="ListParagraph"/>
        <w:numPr>
          <w:ilvl w:val="0"/>
          <w:numId w:val="6"/>
        </w:numPr>
        <w:ind w:left="720"/>
        <w:rPr>
          <w:del w:id="192" w:author="Andrew Fryer (@DEEPFAT)" w:date="2016-08-31T14:43:00Z"/>
          <w:rFonts w:ascii="Segoe UI Light" w:hAnsi="Segoe UI Light" w:cs="Segoe UI Light"/>
          <w:sz w:val="22"/>
          <w:szCs w:val="22"/>
        </w:rPr>
      </w:pPr>
      <w:del w:id="193" w:author="Andrew Fryer (@DEEPFAT)" w:date="2016-08-31T14:43:00Z">
        <w:r w:rsidRPr="00C32096" w:rsidDel="0021474D">
          <w:rPr>
            <w:rFonts w:ascii="Segoe UI Light" w:hAnsi="Segoe UI Light" w:cs="Segoe UI Light"/>
            <w:b/>
            <w:sz w:val="22"/>
            <w:szCs w:val="22"/>
          </w:rPr>
          <w:delText>Storage:</w:delText>
        </w:r>
        <w:r w:rsidDel="0021474D">
          <w:rPr>
            <w:rFonts w:ascii="Segoe UI Light" w:hAnsi="Segoe UI Light" w:cs="Segoe UI Light"/>
            <w:sz w:val="22"/>
            <w:szCs w:val="22"/>
          </w:rPr>
          <w:delText xml:space="preserve"> Create new storage account or pick the</w:delText>
        </w:r>
        <w:r w:rsidRPr="00C32096" w:rsidDel="0021474D">
          <w:rPr>
            <w:rFonts w:ascii="Segoe UI Light" w:hAnsi="Segoe UI Light" w:cs="Segoe UI Light"/>
            <w:sz w:val="22"/>
            <w:szCs w:val="22"/>
          </w:rPr>
          <w:delText xml:space="preserve"> name </w:delText>
        </w:r>
        <w:r w:rsidDel="0021474D">
          <w:rPr>
            <w:rFonts w:ascii="Segoe UI Light" w:hAnsi="Segoe UI Light" w:cs="Segoe UI Light"/>
            <w:sz w:val="22"/>
            <w:szCs w:val="22"/>
          </w:rPr>
          <w:delText>of a current storage account</w:delText>
        </w:r>
        <w:r w:rsidRPr="00C32096" w:rsidDel="0021474D">
          <w:rPr>
            <w:rFonts w:ascii="Segoe UI Light" w:hAnsi="Segoe UI Light" w:cs="Segoe UI Light"/>
            <w:sz w:val="22"/>
            <w:szCs w:val="22"/>
          </w:rPr>
          <w:delText>.</w:delText>
        </w:r>
      </w:del>
    </w:p>
    <w:p w14:paraId="497A712C" w14:textId="0E730E81" w:rsidR="003C53DC" w:rsidDel="0021474D" w:rsidRDefault="005B6D90" w:rsidP="00A724D0">
      <w:pPr>
        <w:rPr>
          <w:del w:id="194" w:author="Andrew Fryer (@DEEPFAT)" w:date="2016-08-31T14:43:00Z"/>
          <w:rFonts w:ascii="Segoe UI Light" w:hAnsi="Segoe UI Light" w:cs="Segoe UI Light"/>
          <w:sz w:val="22"/>
          <w:szCs w:val="22"/>
        </w:rPr>
      </w:pPr>
      <w:del w:id="195" w:author="Andrew Fryer (@DEEPFAT)" w:date="2016-08-31T14:43:00Z">
        <w:r w:rsidDel="0021474D">
          <w:rPr>
            <w:rFonts w:ascii="Segoe UI Light" w:hAnsi="Segoe UI Light" w:cs="Segoe UI Light"/>
            <w:noProof/>
            <w:sz w:val="22"/>
            <w:szCs w:val="22"/>
            <w:lang w:eastAsia="en-GB"/>
          </w:rPr>
          <w:drawing>
            <wp:inline distT="0" distB="0" distL="0" distR="0" wp14:anchorId="1F6BE8F4" wp14:editId="5019F7FD">
              <wp:extent cx="4712970" cy="22178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experime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1791" cy="2226724"/>
                      </a:xfrm>
                      <a:prstGeom prst="rect">
                        <a:avLst/>
                      </a:prstGeom>
                    </pic:spPr>
                  </pic:pic>
                </a:graphicData>
              </a:graphic>
            </wp:inline>
          </w:drawing>
        </w:r>
      </w:del>
    </w:p>
    <w:p w14:paraId="5D9265B2" w14:textId="51F85738" w:rsidR="00A724D0" w:rsidDel="0021474D" w:rsidRDefault="00A724D0" w:rsidP="00A724D0">
      <w:pPr>
        <w:rPr>
          <w:del w:id="196" w:author="Andrew Fryer (@DEEPFAT)" w:date="2016-08-31T14:43:00Z"/>
          <w:rFonts w:ascii="Segoe UI Light" w:hAnsi="Segoe UI Light" w:cs="Segoe UI Light"/>
          <w:sz w:val="22"/>
          <w:szCs w:val="22"/>
        </w:rPr>
      </w:pPr>
    </w:p>
    <w:p w14:paraId="3D6C1186" w14:textId="3549E5C8" w:rsidR="00F90D3B" w:rsidRPr="00F90D3B" w:rsidDel="0021474D" w:rsidRDefault="00C32096" w:rsidP="00A724D0">
      <w:pPr>
        <w:jc w:val="both"/>
        <w:rPr>
          <w:del w:id="197" w:author="Andrew Fryer (@DEEPFAT)" w:date="2016-08-31T14:43:00Z"/>
          <w:rFonts w:ascii="Segoe UI Light" w:hAnsi="Segoe UI Light" w:cs="Segoe UI Light"/>
          <w:sz w:val="22"/>
          <w:szCs w:val="22"/>
        </w:rPr>
      </w:pPr>
      <w:del w:id="198" w:author="Andrew Fryer (@DEEPFAT)" w:date="2016-08-31T14:43:00Z">
        <w:r w:rsidDel="0021474D">
          <w:rPr>
            <w:rFonts w:ascii="Segoe UI Light" w:hAnsi="Segoe UI Light" w:cs="Segoe UI Light"/>
            <w:sz w:val="22"/>
            <w:szCs w:val="22"/>
          </w:rPr>
          <w:delText>Once on the Workspace homepage click on the link ‘Sign-in to ML Studio’ and you should land on an experiments page.</w:delText>
        </w:r>
        <w:r w:rsidR="00275AC1" w:rsidDel="0021474D">
          <w:rPr>
            <w:rFonts w:ascii="Segoe UI Light" w:hAnsi="Segoe UI Light" w:cs="Segoe UI Light"/>
            <w:sz w:val="22"/>
            <w:szCs w:val="22"/>
          </w:rPr>
          <w:delText xml:space="preserve"> From there find the ‘New’ button in the bottom left corner and choose ‘Experiment’ then ‘Blank Experiment’. Notice there are sample experiments you can also use, edit and build on top off.</w:delText>
        </w:r>
      </w:del>
    </w:p>
    <w:p w14:paraId="00C4E8FF" w14:textId="04E25C7F" w:rsidR="000E3E2E" w:rsidDel="0021474D" w:rsidRDefault="006F4607" w:rsidP="00A724D0">
      <w:pPr>
        <w:rPr>
          <w:del w:id="199" w:author="Andrew Fryer (@DEEPFAT)" w:date="2016-08-31T14:43:00Z"/>
          <w:rFonts w:ascii="Segoe UI Light" w:hAnsi="Segoe UI Light" w:cs="Segoe UI Light"/>
          <w:sz w:val="22"/>
          <w:szCs w:val="22"/>
        </w:rPr>
      </w:pPr>
      <w:del w:id="200" w:author="Andrew Fryer (@DEEPFAT)" w:date="2016-08-31T14:43:00Z">
        <w:r w:rsidRPr="006F4607" w:rsidDel="0021474D">
          <w:rPr>
            <w:rFonts w:ascii="Segoe UI Light" w:hAnsi="Segoe UI Light" w:cs="Segoe UI Light"/>
            <w:sz w:val="22"/>
            <w:szCs w:val="22"/>
          </w:rPr>
          <w:delText xml:space="preserve">From your new blank experiment your will land in your workspace. Make sure to give your experiment a good title </w:delText>
        </w:r>
        <w:r w:rsidDel="0021474D">
          <w:rPr>
            <w:rFonts w:ascii="Segoe UI Light" w:hAnsi="Segoe UI Light" w:cs="Segoe UI Light"/>
            <w:sz w:val="22"/>
            <w:szCs w:val="22"/>
          </w:rPr>
          <w:delText xml:space="preserve">like “Flight Delay Demo” </w:delText>
        </w:r>
        <w:r w:rsidRPr="006F4607" w:rsidDel="0021474D">
          <w:rPr>
            <w:rFonts w:ascii="Segoe UI Light" w:hAnsi="Segoe UI Light" w:cs="Segoe UI Light"/>
            <w:sz w:val="22"/>
            <w:szCs w:val="22"/>
          </w:rPr>
          <w:delText>so you can recognise it in the future</w:delText>
        </w:r>
      </w:del>
    </w:p>
    <w:p w14:paraId="76EE636F" w14:textId="402DE513" w:rsidR="006F4607" w:rsidDel="0021474D" w:rsidRDefault="006F4607" w:rsidP="00A724D0">
      <w:pPr>
        <w:tabs>
          <w:tab w:val="left" w:pos="1888"/>
        </w:tabs>
        <w:rPr>
          <w:del w:id="201" w:author="Andrew Fryer (@DEEPFAT)" w:date="2016-08-31T14:43:00Z"/>
        </w:rPr>
      </w:pPr>
      <w:del w:id="202" w:author="Andrew Fryer (@DEEPFAT)" w:date="2016-08-31T14:43:00Z">
        <w:r w:rsidDel="0021474D">
          <w:rPr>
            <w:noProof/>
            <w:lang w:eastAsia="en-GB"/>
          </w:rPr>
          <mc:AlternateContent>
            <mc:Choice Requires="wpg">
              <w:drawing>
                <wp:inline distT="0" distB="0" distL="0" distR="0" wp14:anchorId="71DDDEF8" wp14:editId="67A077A7">
                  <wp:extent cx="4713514" cy="2438400"/>
                  <wp:effectExtent l="0" t="0" r="0" b="0"/>
                  <wp:docPr id="175274244" name="Group 175274244"/>
                  <wp:cNvGraphicFramePr/>
                  <a:graphic xmlns:a="http://schemas.openxmlformats.org/drawingml/2006/main">
                    <a:graphicData uri="http://schemas.microsoft.com/office/word/2010/wordprocessingGroup">
                      <wpg:wgp>
                        <wpg:cNvGrpSpPr/>
                        <wpg:grpSpPr>
                          <a:xfrm>
                            <a:off x="0" y="0"/>
                            <a:ext cx="4713514" cy="2438400"/>
                            <a:chOff x="0" y="0"/>
                            <a:chExt cx="4786630" cy="2320925"/>
                          </a:xfrm>
                        </wpg:grpSpPr>
                        <pic:pic xmlns:pic="http://schemas.openxmlformats.org/drawingml/2006/picture">
                          <pic:nvPicPr>
                            <pic:cNvPr id="175274242" name="Picture 17527424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6630" cy="2320925"/>
                            </a:xfrm>
                            <a:prstGeom prst="rect">
                              <a:avLst/>
                            </a:prstGeom>
                          </pic:spPr>
                        </pic:pic>
                        <wps:wsp>
                          <wps:cNvPr id="175274243" name="Rectangle 175274243"/>
                          <wps:cNvSpPr/>
                          <wps:spPr>
                            <a:xfrm>
                              <a:off x="906780" y="38100"/>
                              <a:ext cx="1653540" cy="320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1BB10D" id="Group 175274244" o:spid="_x0000_s1026" style="width:371.15pt;height:192pt;mso-position-horizontal-relative:char;mso-position-vertical-relative:line" coordsize="47866,23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274242" o:spid="_x0000_s1027" type="#_x0000_t75" style="position:absolute;width:47866;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">
                    <v:imagedata r:id="rId19" o:title=""/>
                  </v:shape>
                  <v:rect id="Rectangle 175274243" o:spid="_x0000_s1028" style="position:absolute;left:9067;top:381;width:1653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" filled="f" strokecolor="red" strokeweight="2.25pt"/>
                  <w10:anchorlock/>
                </v:group>
              </w:pict>
            </mc:Fallback>
          </mc:AlternateContent>
        </w:r>
      </w:del>
    </w:p>
    <w:p w14:paraId="5D16CC2D" w14:textId="40CBE644" w:rsidR="00A724D0" w:rsidDel="004F3E9E" w:rsidRDefault="00A724D0">
      <w:pPr>
        <w:rPr>
          <w:del w:id="203" w:author="Andrew Fryer (@DEEPFAT)" w:date="2017-12-12T07:16:00Z"/>
          <w:rFonts w:ascii="Segoe UI Light" w:hAnsi="Segoe UI Light" w:cs="Segoe UI Light"/>
          <w:sz w:val="22"/>
          <w:szCs w:val="22"/>
        </w:rPr>
      </w:pPr>
      <w:del w:id="204" w:author="Andrew Fryer (@DEEPFAT)" w:date="2017-12-12T07:16:00Z">
        <w:r w:rsidDel="004F3E9E">
          <w:rPr>
            <w:rFonts w:ascii="Segoe UI Light" w:hAnsi="Segoe UI Light" w:cs="Segoe UI Light"/>
            <w:sz w:val="22"/>
            <w:szCs w:val="22"/>
          </w:rPr>
          <w:br w:type="page"/>
        </w:r>
      </w:del>
    </w:p>
    <w:p w14:paraId="684A48B1" w14:textId="77777777" w:rsidR="00E355DE" w:rsidRDefault="008E13D3" w:rsidP="00A724D0">
      <w:pPr>
        <w:rPr>
          <w:rFonts w:ascii="Segoe UI Light" w:hAnsi="Segoe UI Light" w:cs="Segoe UI Light"/>
          <w:sz w:val="22"/>
          <w:szCs w:val="22"/>
        </w:rPr>
      </w:pPr>
      <w:r w:rsidRPr="00FA7566">
        <w:rPr>
          <w:rFonts w:ascii="Segoe UI Light" w:hAnsi="Segoe UI Light" w:cs="Segoe UI Light"/>
          <w:noProof/>
          <w:sz w:val="22"/>
          <w:szCs w:val="22"/>
          <w:lang w:eastAsia="en-GB"/>
        </w:rPr>
        <mc:AlternateContent>
          <mc:Choice Requires="wps">
            <w:drawing>
              <wp:inline distT="0" distB="0" distL="0" distR="0" wp14:anchorId="5454589F" wp14:editId="067243B3">
                <wp:extent cx="1828800" cy="1800000"/>
                <wp:effectExtent l="0" t="0" r="19050" b="10160"/>
                <wp:docPr id="9" name="Text Box 9"/>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9543F7" w14:textId="4DB6F6E4" w:rsidR="00207A97" w:rsidRPr="00321271" w:rsidRDefault="00207A97"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Getting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54589F" id="Text Box 9" o:spid="_x0000_s1034"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rW/4b5QCAAC8BQAADgAAAAAAAAAAAAAAAAAuAgAAZHJzL2Uyb0RvYy54bWxQSwEC&#10;LQAUAAYACAAAACEAfznJINkAAAAFAQAADwAAAAAAAAAAAAAAAADuBAAAZHJzL2Rvd25yZXYueG1s&#10;UEsFBgAAAAAEAAQA8wAAAPQFAAAAAA==&#10;" fillcolor="#066d99" strokecolor="#066d99" strokeweight=".5pt">
                <v:textbox>
                  <w:txbxContent>
                    <w:p w14:paraId="0E9543F7" w14:textId="4DB6F6E4" w:rsidR="00207A97" w:rsidRPr="00321271" w:rsidRDefault="00207A97"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Getting Started</w:t>
                      </w:r>
                    </w:p>
                  </w:txbxContent>
                </v:textbox>
                <w10:anchorlock/>
              </v:shape>
            </w:pict>
          </mc:Fallback>
        </mc:AlternateContent>
      </w:r>
    </w:p>
    <w:p w14:paraId="2BC911D6" w14:textId="25214E46" w:rsidR="002D55B7" w:rsidRDefault="006F4607" w:rsidP="002D55B7">
      <w:pPr>
        <w:rPr>
          <w:rFonts w:ascii="Segoe UI Light" w:hAnsi="Segoe UI Light" w:cs="Segoe UI Light"/>
          <w:sz w:val="22"/>
          <w:szCs w:val="22"/>
        </w:rPr>
      </w:pPr>
      <w:r>
        <w:rPr>
          <w:rFonts w:ascii="Segoe UI Light" w:hAnsi="Segoe UI Light" w:cs="Segoe UI Light"/>
          <w:sz w:val="22"/>
          <w:szCs w:val="22"/>
        </w:rPr>
        <w:lastRenderedPageBreak/>
        <w:t>Now we can start building our experiment.</w:t>
      </w:r>
      <w:r w:rsidR="002D55B7">
        <w:rPr>
          <w:rFonts w:ascii="Segoe UI Light" w:hAnsi="Segoe UI Light" w:cs="Segoe UI Light"/>
          <w:sz w:val="22"/>
          <w:szCs w:val="22"/>
        </w:rPr>
        <w:t xml:space="preserve"> </w:t>
      </w:r>
      <w:proofErr w:type="gramStart"/>
      <w:r w:rsidR="002D55B7">
        <w:rPr>
          <w:rFonts w:ascii="Segoe UI Light" w:hAnsi="Segoe UI Light" w:cs="Segoe UI Light"/>
          <w:sz w:val="22"/>
          <w:szCs w:val="22"/>
        </w:rPr>
        <w:t>Typically</w:t>
      </w:r>
      <w:proofErr w:type="gramEnd"/>
      <w:r w:rsidR="002D55B7">
        <w:rPr>
          <w:rFonts w:ascii="Segoe UI Light" w:hAnsi="Segoe UI Light" w:cs="Segoe UI Light"/>
          <w:sz w:val="22"/>
          <w:szCs w:val="22"/>
        </w:rPr>
        <w:t xml:space="preserve"> we would get hold of a data set and either connect to its source or upload a file:</w:t>
      </w:r>
    </w:p>
    <w:p w14:paraId="2820A4E5" w14:textId="238D94D9" w:rsidR="00FA7566" w:rsidRDefault="00FA7566" w:rsidP="00FA7566">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Azure ML accepts many formats including CSV, TSV, Plain Text and Zip files</w:t>
      </w:r>
    </w:p>
    <w:p w14:paraId="228F8E8F" w14:textId="30ACD121" w:rsidR="00FA7566" w:rsidRDefault="00FA7566" w:rsidP="00FA7566">
      <w:pPr>
        <w:pStyle w:val="ListParagraph"/>
        <w:numPr>
          <w:ilvl w:val="0"/>
          <w:numId w:val="7"/>
        </w:numPr>
        <w:rPr>
          <w:rFonts w:ascii="Segoe UI Light" w:hAnsi="Segoe UI Light" w:cs="Segoe UI Light"/>
          <w:sz w:val="22"/>
          <w:szCs w:val="22"/>
        </w:rPr>
      </w:pPr>
      <w:r w:rsidRPr="00FA7566">
        <w:rPr>
          <w:rFonts w:ascii="Segoe UI Light" w:hAnsi="Segoe UI Light" w:cs="Segoe UI Light"/>
          <w:sz w:val="22"/>
          <w:szCs w:val="22"/>
        </w:rPr>
        <w:t xml:space="preserve">Alternatively, you can use the </w:t>
      </w:r>
      <w:r w:rsidR="00E355DE">
        <w:rPr>
          <w:rFonts w:ascii="Segoe UI Light" w:hAnsi="Segoe UI Light" w:cs="Segoe UI Light"/>
          <w:sz w:val="22"/>
          <w:szCs w:val="22"/>
        </w:rPr>
        <w:t xml:space="preserve">‘Import Data’ </w:t>
      </w:r>
      <w:r w:rsidRPr="00FA7566">
        <w:rPr>
          <w:rFonts w:ascii="Segoe UI Light" w:hAnsi="Segoe UI Light" w:cs="Segoe UI Light"/>
          <w:sz w:val="22"/>
          <w:szCs w:val="22"/>
        </w:rPr>
        <w:t xml:space="preserve">Module to access your data from sources </w:t>
      </w:r>
      <w:ins w:id="205" w:author="Andrew Fryer (@DEEPFAT)" w:date="2017-12-12T08:51:00Z">
        <w:r w:rsidR="00966B39">
          <w:rPr>
            <w:rFonts w:ascii="Segoe UI Light" w:hAnsi="Segoe UI Light" w:cs="Segoe UI Light"/>
            <w:sz w:val="22"/>
            <w:szCs w:val="22"/>
          </w:rPr>
          <w:t xml:space="preserve">in Azure </w:t>
        </w:r>
      </w:ins>
      <w:r w:rsidRPr="00FA7566">
        <w:rPr>
          <w:rFonts w:ascii="Segoe UI Light" w:hAnsi="Segoe UI Light" w:cs="Segoe UI Light"/>
          <w:sz w:val="22"/>
          <w:szCs w:val="22"/>
        </w:rPr>
        <w:t>such</w:t>
      </w:r>
      <w:r w:rsidR="00A724D0">
        <w:rPr>
          <w:rFonts w:ascii="Segoe UI Light" w:hAnsi="Segoe UI Light" w:cs="Segoe UI Light"/>
          <w:sz w:val="22"/>
          <w:szCs w:val="22"/>
        </w:rPr>
        <w:t xml:space="preserve"> as </w:t>
      </w:r>
      <w:ins w:id="206" w:author="Andrew Fryer (@DEEPFAT)" w:date="2017-12-12T08:51:00Z">
        <w:r w:rsidR="00966B39">
          <w:rPr>
            <w:rFonts w:ascii="Segoe UI Light" w:hAnsi="Segoe UI Light" w:cs="Segoe UI Light"/>
            <w:sz w:val="22"/>
            <w:szCs w:val="22"/>
          </w:rPr>
          <w:t xml:space="preserve">databases </w:t>
        </w:r>
      </w:ins>
      <w:del w:id="207" w:author="Andrew Fryer (@DEEPFAT)" w:date="2017-12-12T08:51:00Z">
        <w:r w:rsidR="00A724D0" w:rsidDel="00966B39">
          <w:rPr>
            <w:rFonts w:ascii="Segoe UI Light" w:hAnsi="Segoe UI Light" w:cs="Segoe UI Light"/>
            <w:sz w:val="22"/>
            <w:szCs w:val="22"/>
          </w:rPr>
          <w:delText>SQL Azur</w:delText>
        </w:r>
      </w:del>
      <w:ins w:id="208" w:author="Andrew Fryer (@DEEPFAT)" w:date="2017-12-12T08:52:00Z">
        <w:r w:rsidR="00440102">
          <w:rPr>
            <w:rFonts w:ascii="Segoe UI Light" w:hAnsi="Segoe UI Light" w:cs="Segoe UI Light"/>
            <w:sz w:val="22"/>
            <w:szCs w:val="22"/>
          </w:rPr>
          <w:t xml:space="preserve">like SQL Azure </w:t>
        </w:r>
      </w:ins>
      <w:del w:id="209" w:author="Andrew Fryer (@DEEPFAT)" w:date="2017-12-12T08:51:00Z">
        <w:r w:rsidR="00A724D0" w:rsidDel="00966B39">
          <w:rPr>
            <w:rFonts w:ascii="Segoe UI Light" w:hAnsi="Segoe UI Light" w:cs="Segoe UI Light"/>
            <w:sz w:val="22"/>
            <w:szCs w:val="22"/>
          </w:rPr>
          <w:delText>e</w:delText>
        </w:r>
      </w:del>
      <w:r w:rsidR="00A724D0">
        <w:rPr>
          <w:rFonts w:ascii="Segoe UI Light" w:hAnsi="Segoe UI Light" w:cs="Segoe UI Light"/>
          <w:sz w:val="22"/>
          <w:szCs w:val="22"/>
        </w:rPr>
        <w:t xml:space="preserve">, Blob </w:t>
      </w:r>
      <w:proofErr w:type="gramStart"/>
      <w:r w:rsidR="00A724D0">
        <w:rPr>
          <w:rFonts w:ascii="Segoe UI Light" w:hAnsi="Segoe UI Light" w:cs="Segoe UI Light"/>
          <w:sz w:val="22"/>
          <w:szCs w:val="22"/>
        </w:rPr>
        <w:t>storage</w:t>
      </w:r>
      <w:ins w:id="210" w:author="Andrew Fryer (@DEEPFAT)" w:date="2017-12-12T08:51:00Z">
        <w:r w:rsidR="00966B39">
          <w:rPr>
            <w:rFonts w:ascii="Segoe UI Light" w:hAnsi="Segoe UI Light" w:cs="Segoe UI Light"/>
            <w:sz w:val="22"/>
            <w:szCs w:val="22"/>
          </w:rPr>
          <w:t xml:space="preserve"> </w:t>
        </w:r>
      </w:ins>
      <w:r w:rsidR="00A724D0">
        <w:rPr>
          <w:rFonts w:ascii="Segoe UI Light" w:hAnsi="Segoe UI Light" w:cs="Segoe UI Light"/>
          <w:sz w:val="22"/>
          <w:szCs w:val="22"/>
        </w:rPr>
        <w:t>,</w:t>
      </w:r>
      <w:proofErr w:type="gramEnd"/>
      <w:r w:rsidR="00A724D0">
        <w:rPr>
          <w:rFonts w:ascii="Segoe UI Light" w:hAnsi="Segoe UI Light" w:cs="Segoe UI Light"/>
          <w:sz w:val="22"/>
          <w:szCs w:val="22"/>
        </w:rPr>
        <w:t xml:space="preserve"> </w:t>
      </w:r>
      <w:r w:rsidRPr="00FA7566">
        <w:rPr>
          <w:rFonts w:ascii="Segoe UI Light" w:hAnsi="Segoe UI Light" w:cs="Segoe UI Light"/>
          <w:sz w:val="22"/>
          <w:szCs w:val="22"/>
        </w:rPr>
        <w:t>HD insight</w:t>
      </w:r>
      <w:ins w:id="211" w:author="Andrew Fryer (@DEEPFAT)" w:date="2017-12-12T08:52:00Z">
        <w:r w:rsidR="00440102">
          <w:rPr>
            <w:rFonts w:ascii="Segoe UI Light" w:hAnsi="Segoe UI Light" w:cs="Segoe UI Light"/>
            <w:sz w:val="22"/>
            <w:szCs w:val="22"/>
          </w:rPr>
          <w:t xml:space="preserve"> (Hadoop and Spark) </w:t>
        </w:r>
      </w:ins>
      <w:r w:rsidR="00A724D0">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14:paraId="40C8AB7F" w14:textId="0344B645" w:rsidR="00FA7566" w:rsidRDefault="002D55B7" w:rsidP="002D55B7">
      <w:pPr>
        <w:jc w:val="both"/>
        <w:rPr>
          <w:rFonts w:ascii="Segoe UI Light" w:hAnsi="Segoe UI Light" w:cs="Segoe UI Light"/>
          <w:sz w:val="22"/>
          <w:szCs w:val="22"/>
        </w:rPr>
      </w:pPr>
      <w:r>
        <w:rPr>
          <w:rFonts w:ascii="Segoe UI Light" w:hAnsi="Segoe UI Light" w:cs="Segoe UI Light"/>
          <w:sz w:val="22"/>
          <w:szCs w:val="22"/>
        </w:rPr>
        <w:t xml:space="preserve">It’s also possible to adapt an existing experiment to our needs from one of the many samples in the </w:t>
      </w:r>
      <w:hyperlink r:id="rId20" w:history="1">
        <w:r w:rsidRPr="002D55B7">
          <w:rPr>
            <w:rStyle w:val="Hyperlink"/>
            <w:rFonts w:ascii="Segoe UI Light" w:hAnsi="Segoe UI Light" w:cs="Segoe UI Light"/>
            <w:sz w:val="22"/>
            <w:szCs w:val="22"/>
          </w:rPr>
          <w:t>Cortana Intelligence Gallery</w:t>
        </w:r>
      </w:hyperlink>
      <w:r>
        <w:rPr>
          <w:rFonts w:ascii="Segoe UI Light" w:hAnsi="Segoe UI Light" w:cs="Segoe UI Light"/>
          <w:sz w:val="22"/>
          <w:szCs w:val="22"/>
        </w:rPr>
        <w:t xml:space="preserve"> </w:t>
      </w:r>
      <w:ins w:id="212" w:author="Andrew Fryer (@DEEPFAT)" w:date="2017-12-12T07:17:00Z">
        <w:r w:rsidR="005B177A">
          <w:rPr>
            <w:rFonts w:ascii="Segoe UI Light" w:hAnsi="Segoe UI Light" w:cs="Segoe UI Light"/>
            <w:sz w:val="22"/>
            <w:szCs w:val="22"/>
          </w:rPr>
          <w:t xml:space="preserve">.  If we </w:t>
        </w:r>
        <w:r w:rsidR="00B74B9C">
          <w:rPr>
            <w:rFonts w:ascii="Segoe UI Light" w:hAnsi="Segoe UI Light" w:cs="Segoe UI Light"/>
            <w:sz w:val="22"/>
            <w:szCs w:val="22"/>
          </w:rPr>
          <w:t xml:space="preserve">open a new tab in our browser we can see the sort of samples that exist there which have either been created by Microsoft or </w:t>
        </w:r>
        <w:r w:rsidR="0088397D">
          <w:rPr>
            <w:rFonts w:ascii="Segoe UI Light" w:hAnsi="Segoe UI Light" w:cs="Segoe UI Light"/>
            <w:sz w:val="22"/>
            <w:szCs w:val="22"/>
          </w:rPr>
          <w:t xml:space="preserve">the community of </w:t>
        </w:r>
      </w:ins>
      <w:ins w:id="213" w:author="Andrew Fryer (@DEEPFAT)" w:date="2017-12-12T07:18:00Z">
        <w:r w:rsidR="0088397D">
          <w:rPr>
            <w:rFonts w:ascii="Segoe UI Light" w:hAnsi="Segoe UI Light" w:cs="Segoe UI Light"/>
            <w:sz w:val="22"/>
            <w:szCs w:val="22"/>
          </w:rPr>
          <w:t>experts using the tool.</w:t>
        </w:r>
      </w:ins>
      <w:del w:id="214" w:author="Andrew Fryer (@DEEPFAT)" w:date="2017-12-12T07:18:00Z">
        <w:r w:rsidDel="0088397D">
          <w:rPr>
            <w:rFonts w:ascii="Segoe UI Light" w:hAnsi="Segoe UI Light" w:cs="Segoe UI Light"/>
            <w:sz w:val="22"/>
            <w:szCs w:val="22"/>
          </w:rPr>
          <w:delText>– we can change it to use our own data and parameters and quickly see how suitable it is for our needs:</w:delText>
        </w:r>
      </w:del>
    </w:p>
    <w:p w14:paraId="048589C9" w14:textId="549E615C" w:rsidR="002D55B7" w:rsidRDefault="002D55B7" w:rsidP="002D55B7">
      <w:pPr>
        <w:jc w:val="both"/>
        <w:rPr>
          <w:rFonts w:ascii="Segoe UI Light" w:hAnsi="Segoe UI Light" w:cs="Segoe UI Light"/>
          <w:sz w:val="22"/>
          <w:szCs w:val="22"/>
        </w:rPr>
      </w:pPr>
      <w:r>
        <w:rPr>
          <w:noProof/>
          <w:lang w:eastAsia="en-GB"/>
        </w:rPr>
        <w:drawing>
          <wp:inline distT="0" distB="0" distL="0" distR="0" wp14:anchorId="5B09E02F" wp14:editId="6ADCC4E8">
            <wp:extent cx="5385816" cy="4205424"/>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9801" cy="4208535"/>
                    </a:xfrm>
                    <a:prstGeom prst="rect">
                      <a:avLst/>
                    </a:prstGeom>
                  </pic:spPr>
                </pic:pic>
              </a:graphicData>
            </a:graphic>
          </wp:inline>
        </w:drawing>
      </w:r>
    </w:p>
    <w:p w14:paraId="2004A8B8" w14:textId="3B80355E" w:rsidR="00FA7566" w:rsidRPr="00FA7566" w:rsidRDefault="00FA7566" w:rsidP="00A724D0">
      <w:pPr>
        <w:rPr>
          <w:rFonts w:ascii="Segoe UI Light" w:hAnsi="Segoe UI Light" w:cs="Segoe UI Light"/>
          <w:sz w:val="22"/>
          <w:szCs w:val="22"/>
        </w:rPr>
      </w:pPr>
    </w:p>
    <w:p w14:paraId="7E353D57" w14:textId="77777777" w:rsidR="00D41E31" w:rsidRDefault="00D41E31">
      <w:pPr>
        <w:rPr>
          <w:rFonts w:ascii="Segoe UI Light" w:hAnsi="Segoe UI Light" w:cs="Segoe UI Light"/>
          <w:sz w:val="22"/>
          <w:szCs w:val="22"/>
        </w:rPr>
      </w:pPr>
      <w:r>
        <w:rPr>
          <w:rFonts w:ascii="Segoe UI Light" w:hAnsi="Segoe UI Light" w:cs="Segoe UI Light"/>
          <w:sz w:val="22"/>
          <w:szCs w:val="22"/>
        </w:rPr>
        <w:br w:type="page"/>
      </w:r>
    </w:p>
    <w:p w14:paraId="5F26197A" w14:textId="64CFC763" w:rsidR="00CE7762" w:rsidRDefault="002D55B7" w:rsidP="00D41E31">
      <w:pPr>
        <w:rPr>
          <w:ins w:id="215" w:author="Andrew Fryer (@DEEPFAT)" w:date="2017-12-12T07:14:00Z"/>
          <w:rFonts w:ascii="Segoe UI Light" w:hAnsi="Segoe UI Light" w:cs="Segoe UI Light"/>
          <w:sz w:val="22"/>
          <w:szCs w:val="22"/>
        </w:rPr>
      </w:pPr>
      <w:r>
        <w:rPr>
          <w:rFonts w:ascii="Segoe UI Light" w:hAnsi="Segoe UI Light" w:cs="Segoe UI Light"/>
          <w:sz w:val="22"/>
          <w:szCs w:val="22"/>
        </w:rPr>
        <w:lastRenderedPageBreak/>
        <w:t xml:space="preserve">For this lab we will </w:t>
      </w:r>
      <w:ins w:id="216" w:author="Andrew Fryer (@DEEPFAT)" w:date="2017-12-12T07:13:00Z">
        <w:r w:rsidR="00E87FB6">
          <w:rPr>
            <w:rFonts w:ascii="Segoe UI Light" w:hAnsi="Segoe UI Light" w:cs="Segoe UI Light"/>
            <w:sz w:val="22"/>
            <w:szCs w:val="22"/>
          </w:rPr>
          <w:t xml:space="preserve">start with a blank experiment.  </w:t>
        </w:r>
      </w:ins>
      <w:ins w:id="217" w:author="Andrew Fryer (@DEEPFAT)" w:date="2017-12-12T07:15:00Z">
        <w:r w:rsidR="001E6BF4">
          <w:rPr>
            <w:rFonts w:ascii="Segoe UI Light" w:hAnsi="Segoe UI Light" w:cs="Segoe UI Light"/>
            <w:sz w:val="22"/>
            <w:szCs w:val="22"/>
          </w:rPr>
          <w:t>Go</w:t>
        </w:r>
      </w:ins>
      <w:ins w:id="218" w:author="Andrew Fryer (@DEEPFAT)" w:date="2017-12-12T07:18:00Z">
        <w:r w:rsidR="00905FC4">
          <w:rPr>
            <w:rFonts w:ascii="Segoe UI Light" w:hAnsi="Segoe UI Light" w:cs="Segoe UI Light"/>
            <w:sz w:val="22"/>
            <w:szCs w:val="22"/>
          </w:rPr>
          <w:t xml:space="preserve"> back to </w:t>
        </w:r>
      </w:ins>
      <w:proofErr w:type="spellStart"/>
      <w:ins w:id="219" w:author="Andrew Fryer (@DEEPFAT)" w:date="2017-12-12T07:19:00Z">
        <w:r w:rsidR="00905FC4">
          <w:rPr>
            <w:rFonts w:ascii="Segoe UI Light" w:hAnsi="Segoe UI Light" w:cs="Segoe UI Light"/>
            <w:sz w:val="22"/>
            <w:szCs w:val="22"/>
          </w:rPr>
          <w:t>to</w:t>
        </w:r>
        <w:proofErr w:type="spellEnd"/>
        <w:r w:rsidR="00905FC4">
          <w:rPr>
            <w:rFonts w:ascii="Segoe UI Light" w:hAnsi="Segoe UI Light" w:cs="Segoe UI Light"/>
            <w:sz w:val="22"/>
            <w:szCs w:val="22"/>
          </w:rPr>
          <w:t xml:space="preserve"> </w:t>
        </w:r>
        <w:r w:rsidR="00905FC4" w:rsidRPr="2C4F0FC6">
          <w:fldChar w:fldCharType="begin"/>
        </w:r>
        <w:r w:rsidR="00905FC4">
          <w:instrText xml:space="preserve"> HYPERLINK "https://studio.azureml.net/" </w:instrText>
        </w:r>
        <w:r w:rsidR="00905FC4" w:rsidRPr="2C4F0FC6">
          <w:fldChar w:fldCharType="separate"/>
        </w:r>
        <w:r w:rsidR="00905FC4" w:rsidRPr="0039004B">
          <w:rPr>
            <w:rStyle w:val="Hyperlink"/>
            <w:rFonts w:ascii="Segoe UI Light" w:hAnsi="Segoe UI Light" w:cs="Segoe UI Light"/>
            <w:sz w:val="22"/>
            <w:szCs w:val="22"/>
          </w:rPr>
          <w:t>https://studio.azureml.net/</w:t>
        </w:r>
        <w:r w:rsidR="00905FC4" w:rsidRPr="2C4F0FC6">
          <w:rPr>
            <w:rPrChange w:id="220" w:author="Frances Tibble" w:date="2017-12-14T09:41:00Z">
              <w:rPr>
                <w:rStyle w:val="Hyperlink"/>
                <w:rFonts w:ascii="Segoe UI Light" w:hAnsi="Segoe UI Light" w:cs="Segoe UI Light"/>
                <w:sz w:val="22"/>
                <w:szCs w:val="22"/>
              </w:rPr>
            </w:rPrChange>
          </w:rPr>
          <w:fldChar w:fldCharType="end"/>
        </w:r>
      </w:ins>
    </w:p>
    <w:p w14:paraId="2D27E405" w14:textId="61B27317" w:rsidR="00907757" w:rsidDel="00792930" w:rsidRDefault="00792930">
      <w:pPr>
        <w:rPr>
          <w:del w:id="221" w:author="Andrew Fryer (@DEEPFAT)" w:date="2017-12-12T07:19:00Z"/>
          <w:rFonts w:ascii="Segoe UI Light" w:hAnsi="Segoe UI Light" w:cs="Segoe UI Light"/>
          <w:sz w:val="22"/>
          <w:szCs w:val="22"/>
        </w:rPr>
      </w:pPr>
      <w:ins w:id="222" w:author="Andrew Fryer (@DEEPFAT)" w:date="2017-12-12T07:19:00Z">
        <w:r>
          <w:rPr>
            <w:rFonts w:ascii="Segoe UI Light" w:hAnsi="Segoe UI Light" w:cs="Segoe UI Light"/>
            <w:sz w:val="22"/>
            <w:szCs w:val="22"/>
          </w:rPr>
          <w:t xml:space="preserve"> And sign</w:t>
        </w:r>
      </w:ins>
      <w:ins w:id="223" w:author="Andrew Fryer (@DEEPFAT)" w:date="2017-12-12T09:00:00Z">
        <w:r w:rsidR="00C64FCA">
          <w:rPr>
            <w:rFonts w:ascii="Segoe UI Light" w:hAnsi="Segoe UI Light" w:cs="Segoe UI Light"/>
            <w:sz w:val="22"/>
            <w:szCs w:val="22"/>
          </w:rPr>
          <w:t xml:space="preserve"> </w:t>
        </w:r>
        <w:r w:rsidR="00D55375">
          <w:rPr>
            <w:rFonts w:ascii="Segoe UI Light" w:hAnsi="Segoe UI Light" w:cs="Segoe UI Light"/>
            <w:sz w:val="22"/>
            <w:szCs w:val="22"/>
          </w:rPr>
          <w:t>in</w:t>
        </w:r>
        <w:r w:rsidR="00C64FCA">
          <w:rPr>
            <w:rFonts w:ascii="Segoe UI Light" w:hAnsi="Segoe UI Light" w:cs="Segoe UI Light"/>
            <w:sz w:val="22"/>
            <w:szCs w:val="22"/>
          </w:rPr>
          <w:t xml:space="preserve"> again </w:t>
        </w:r>
      </w:ins>
      <w:ins w:id="224" w:author="Andrew Fryer (@DEEPFAT)" w:date="2017-12-12T07:19:00Z">
        <w:r>
          <w:rPr>
            <w:rFonts w:ascii="Segoe UI Light" w:hAnsi="Segoe UI Light" w:cs="Segoe UI Light"/>
            <w:sz w:val="22"/>
            <w:szCs w:val="22"/>
          </w:rPr>
          <w:t>if needed.</w:t>
        </w:r>
      </w:ins>
      <w:ins w:id="225" w:author="Andrew Fryer (@DEEPFAT)" w:date="2017-12-12T19:18:00Z">
        <w:r w:rsidR="009F5A5D">
          <w:rPr>
            <w:rFonts w:ascii="Segoe UI Light" w:hAnsi="Segoe UI Light" w:cs="Segoe UI Light"/>
            <w:sz w:val="22"/>
            <w:szCs w:val="22"/>
          </w:rPr>
          <w:t xml:space="preserve">  We’ll get a screen like this except that </w:t>
        </w:r>
        <w:r w:rsidR="003E63A7">
          <w:rPr>
            <w:rFonts w:ascii="Segoe UI Light" w:hAnsi="Segoe UI Light" w:cs="Segoe UI Light"/>
            <w:sz w:val="22"/>
            <w:szCs w:val="22"/>
          </w:rPr>
          <w:t xml:space="preserve">as a new </w:t>
        </w:r>
      </w:ins>
      <w:ins w:id="226" w:author="Andrew Fryer (@DEEPFAT)" w:date="2017-12-12T19:19:00Z">
        <w:r w:rsidR="003E63A7">
          <w:rPr>
            <w:rFonts w:ascii="Segoe UI Light" w:hAnsi="Segoe UI Light" w:cs="Segoe UI Light"/>
            <w:sz w:val="22"/>
            <w:szCs w:val="22"/>
          </w:rPr>
          <w:t xml:space="preserve">user there won’t be any experiments to display.  Experiments are essentially models complete with the data associated with them  </w:t>
        </w:r>
      </w:ins>
      <w:del w:id="227" w:author="Andrew Fryer (@DEEPFAT)" w:date="2017-12-12T07:19:00Z">
        <w:r w:rsidR="002D55B7" w:rsidDel="00792930">
          <w:rPr>
            <w:rFonts w:ascii="Segoe UI Light" w:hAnsi="Segoe UI Light" w:cs="Segoe UI Light"/>
            <w:sz w:val="22"/>
            <w:szCs w:val="22"/>
          </w:rPr>
          <w:delText xml:space="preserve">also use an existing sample which has the data in it already </w:delText>
        </w:r>
      </w:del>
      <w:del w:id="228" w:author="Andrew Fryer (@DEEPFAT)" w:date="2016-08-31T14:32:00Z">
        <w:r w:rsidR="002D55B7" w:rsidRPr="002D55B7" w:rsidDel="00907757">
          <w:rPr>
            <w:rFonts w:ascii="Segoe UI Light" w:hAnsi="Segoe UI Light" w:cs="Segoe UI Light"/>
            <w:sz w:val="22"/>
            <w:szCs w:val="22"/>
            <w:highlight w:val="yellow"/>
          </w:rPr>
          <w:delText>&lt;&lt;TBC&gt;&gt;</w:delText>
        </w:r>
      </w:del>
    </w:p>
    <w:p w14:paraId="4B9D85BE" w14:textId="638A5CCC" w:rsidR="009844D3" w:rsidDel="00907757" w:rsidRDefault="009844D3">
      <w:pPr>
        <w:rPr>
          <w:del w:id="229" w:author="Andrew Fryer (@DEEPFAT)" w:date="2016-08-31T14:32:00Z"/>
          <w:rFonts w:ascii="Segoe UI Light" w:hAnsi="Segoe UI Light" w:cs="Segoe UI Light"/>
          <w:sz w:val="22"/>
          <w:szCs w:val="22"/>
        </w:rPr>
      </w:pPr>
      <w:del w:id="230" w:author="Andrew Fryer (@DEEPFAT)" w:date="2016-08-31T14:30:00Z">
        <w:r w:rsidDel="00907757">
          <w:rPr>
            <w:rFonts w:ascii="Segoe UI Light" w:hAnsi="Segoe UI Light" w:cs="Segoe UI Light"/>
            <w:sz w:val="22"/>
            <w:szCs w:val="22"/>
          </w:rPr>
          <w:delText xml:space="preserve">From the Cortana Intelligence gallery look for </w:delText>
        </w:r>
        <w:r w:rsidRPr="002D55B7" w:rsidDel="00907757">
          <w:rPr>
            <w:rFonts w:ascii="Segoe UI Light" w:hAnsi="Segoe UI Light" w:cs="Segoe UI Light"/>
            <w:sz w:val="22"/>
            <w:szCs w:val="22"/>
            <w:highlight w:val="yellow"/>
          </w:rPr>
          <w:delText>&lt;&lt;TBC&gt;&gt;</w:delText>
        </w:r>
        <w:r w:rsidDel="00907757">
          <w:rPr>
            <w:rFonts w:ascii="Segoe UI Light" w:hAnsi="Segoe UI Light" w:cs="Segoe UI Light"/>
            <w:sz w:val="22"/>
            <w:szCs w:val="22"/>
          </w:rPr>
          <w:delText xml:space="preserve"> and select </w:delText>
        </w:r>
        <w:r w:rsidRPr="002D55B7" w:rsidDel="00907757">
          <w:rPr>
            <w:rFonts w:ascii="Segoe UI Light" w:hAnsi="Segoe UI Light" w:cs="Segoe UI Light"/>
            <w:sz w:val="22"/>
            <w:szCs w:val="22"/>
            <w:highlight w:val="yellow"/>
          </w:rPr>
          <w:delText>&lt;&lt;TBC&gt;&gt;</w:delText>
        </w:r>
        <w:r w:rsidDel="00907757">
          <w:rPr>
            <w:rFonts w:ascii="Segoe UI Light" w:hAnsi="Segoe UI Light" w:cs="Segoe UI Light"/>
            <w:sz w:val="22"/>
            <w:szCs w:val="22"/>
          </w:rPr>
          <w:delText xml:space="preserve"> Review the instructions and select Open in ML Studio.  </w:delText>
        </w:r>
      </w:del>
      <w:del w:id="231" w:author="Andrew Fryer (@DEEPFAT)" w:date="2017-12-12T07:19:00Z">
        <w:r w:rsidDel="00792930">
          <w:rPr>
            <w:rFonts w:ascii="Segoe UI Light" w:hAnsi="Segoe UI Light" w:cs="Segoe UI Light"/>
            <w:sz w:val="22"/>
            <w:szCs w:val="22"/>
          </w:rPr>
          <w:delText>We can now see the sample experiment in ML studio as shown below</w:delText>
        </w:r>
      </w:del>
      <w:del w:id="232" w:author="Andrew Fryer (@DEEPFAT)" w:date="2016-08-31T14:32:00Z">
        <w:r w:rsidDel="00907757">
          <w:rPr>
            <w:rFonts w:ascii="Segoe UI Light" w:hAnsi="Segoe UI Light" w:cs="Segoe UI Light"/>
            <w:sz w:val="22"/>
            <w:szCs w:val="22"/>
          </w:rPr>
          <w:delText>.</w:delText>
        </w:r>
      </w:del>
    </w:p>
    <w:p w14:paraId="48302124" w14:textId="229F2920" w:rsidR="009844D3" w:rsidRDefault="009844D3" w:rsidP="00792930">
      <w:pPr>
        <w:rPr>
          <w:ins w:id="233" w:author="Andrew Fryer (@DEEPFAT)" w:date="2017-12-12T07:19:00Z"/>
          <w:rFonts w:ascii="Segoe UI Light" w:hAnsi="Segoe UI Light" w:cs="Segoe UI Light"/>
          <w:sz w:val="22"/>
          <w:szCs w:val="22"/>
        </w:rPr>
      </w:pPr>
      <w:del w:id="234" w:author="Andrew Fryer (@DEEPFAT)" w:date="2016-08-31T14:32:00Z">
        <w:r w:rsidDel="00907757">
          <w:rPr>
            <w:rFonts w:ascii="Segoe UI Light" w:hAnsi="Segoe UI Light" w:cs="Segoe UI Light"/>
            <w:sz w:val="22"/>
            <w:szCs w:val="22"/>
          </w:rPr>
          <w:delText>Let’s r</w:delText>
        </w:r>
      </w:del>
      <w:del w:id="235" w:author="Andrew Fryer (@DEEPFAT)" w:date="2017-12-12T07:19:00Z">
        <w:r w:rsidDel="00792930">
          <w:rPr>
            <w:rFonts w:ascii="Segoe UI Light" w:hAnsi="Segoe UI Light" w:cs="Segoe UI Light"/>
            <w:sz w:val="22"/>
            <w:szCs w:val="22"/>
          </w:rPr>
          <w:delText>eview the tools we’ll use later:</w:delText>
        </w:r>
      </w:del>
    </w:p>
    <w:p w14:paraId="4EF96560" w14:textId="08166DA8" w:rsidR="00792930" w:rsidRDefault="00792930">
      <w:pPr>
        <w:rPr>
          <w:rFonts w:ascii="Segoe UI Light" w:hAnsi="Segoe UI Light" w:cs="Segoe UI Light"/>
          <w:sz w:val="22"/>
          <w:szCs w:val="22"/>
        </w:rPr>
      </w:pPr>
    </w:p>
    <w:p w14:paraId="3E775E03" w14:textId="0E49E809" w:rsidR="009844D3" w:rsidDel="00396889" w:rsidRDefault="009844D3" w:rsidP="009844D3">
      <w:pPr>
        <w:rPr>
          <w:del w:id="236" w:author="Ed Baker" w:date="2016-08-31T09:35:00Z"/>
          <w:rFonts w:ascii="Segoe UI Light" w:hAnsi="Segoe UI Light" w:cs="Segoe UI Light"/>
          <w:sz w:val="22"/>
          <w:szCs w:val="22"/>
        </w:rPr>
      </w:pPr>
      <w:del w:id="237" w:author="Ed Baker" w:date="2016-08-31T09:35:00Z">
        <w:r w:rsidDel="00396889">
          <w:rPr>
            <w:rFonts w:ascii="Segoe UI Light" w:hAnsi="Segoe UI Light" w:cs="Segoe UI Light"/>
            <w:sz w:val="22"/>
            <w:szCs w:val="22"/>
          </w:rPr>
          <w:delText xml:space="preserve">On the left in blue with white icons are the different objects we use in ML studio such as  </w:delText>
        </w:r>
      </w:del>
    </w:p>
    <w:p w14:paraId="08F3AD5D" w14:textId="0162D979" w:rsidR="00EB7C94" w:rsidRDefault="009F5A5D" w:rsidP="00D41E31">
      <w:pPr>
        <w:rPr>
          <w:rFonts w:ascii="Segoe UI Light" w:hAnsi="Segoe UI Light" w:cs="Segoe UI Light"/>
          <w:sz w:val="22"/>
          <w:szCs w:val="22"/>
        </w:rPr>
      </w:pPr>
      <w:ins w:id="238" w:author="Andrew Fryer (@DEEPFAT)" w:date="2017-12-12T19:18:00Z">
        <w:r>
          <w:rPr>
            <w:noProof/>
          </w:rPr>
          <w:drawing>
            <wp:inline distT="0" distB="0" distL="0" distR="0" wp14:anchorId="69B7C99C" wp14:editId="515BBC10">
              <wp:extent cx="5494827" cy="2976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6838" cy="2977364"/>
                      </a:xfrm>
                      <a:prstGeom prst="rect">
                        <a:avLst/>
                      </a:prstGeom>
                    </pic:spPr>
                  </pic:pic>
                </a:graphicData>
              </a:graphic>
            </wp:inline>
          </w:drawing>
        </w:r>
      </w:ins>
      <w:del w:id="239" w:author="Andrew Fryer (@DEEPFAT)" w:date="2017-12-12T19:18:00Z">
        <w:r w:rsidR="009844D3" w:rsidRPr="002004B7" w:rsidDel="009F5A5D">
          <w:rPr>
            <w:noProof/>
            <w:highlight w:val="yellow"/>
            <w:lang w:eastAsia="en-GB"/>
            <w:rPrChange w:id="240" w:author="Andrew Fryer (@DEEPFAT)" w:date="2017-12-12T07:21:00Z">
              <w:rPr>
                <w:noProof/>
                <w:lang w:eastAsia="en-GB"/>
              </w:rPr>
            </w:rPrChange>
          </w:rPr>
          <w:drawing>
            <wp:inline distT="0" distB="0" distL="0" distR="0" wp14:anchorId="11048FEA" wp14:editId="483D9574">
              <wp:extent cx="5537081" cy="299466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9629" cy="2996038"/>
                      </a:xfrm>
                      <a:prstGeom prst="rect">
                        <a:avLst/>
                      </a:prstGeom>
                    </pic:spPr>
                  </pic:pic>
                </a:graphicData>
              </a:graphic>
            </wp:inline>
          </w:drawing>
        </w:r>
      </w:del>
    </w:p>
    <w:p w14:paraId="767BE10C" w14:textId="77777777" w:rsidR="008E094F" w:rsidRDefault="009844D3" w:rsidP="00D41E31">
      <w:pPr>
        <w:rPr>
          <w:ins w:id="241" w:author="Andrew Fryer (@DEEPFAT)" w:date="2017-12-12T19:20:00Z"/>
          <w:rFonts w:ascii="Segoe UI Light" w:hAnsi="Segoe UI Light" w:cs="Segoe UI Light"/>
          <w:sz w:val="22"/>
          <w:szCs w:val="22"/>
        </w:rPr>
      </w:pPr>
      <w:r>
        <w:rPr>
          <w:rFonts w:ascii="Segoe UI Light" w:hAnsi="Segoe UI Light" w:cs="Segoe UI Light"/>
          <w:sz w:val="22"/>
          <w:szCs w:val="22"/>
        </w:rPr>
        <w:t xml:space="preserve">On the left in blue with white icons are the different objects we use in ML studio such as </w:t>
      </w:r>
      <w:ins w:id="242" w:author="Andrew Fryer (@DEEPFAT)" w:date="2017-12-12T07:20:00Z">
        <w:r w:rsidR="00B33B0D">
          <w:rPr>
            <w:rFonts w:ascii="Segoe UI Light" w:hAnsi="Segoe UI Light" w:cs="Segoe UI Light"/>
            <w:sz w:val="22"/>
            <w:szCs w:val="22"/>
          </w:rPr>
          <w:t>P</w:t>
        </w:r>
      </w:ins>
      <w:del w:id="243" w:author="Andrew Fryer (@DEEPFAT)" w:date="2017-12-12T07:20:00Z">
        <w:r w:rsidDel="00B33B0D">
          <w:rPr>
            <w:rFonts w:ascii="Segoe UI Light" w:hAnsi="Segoe UI Light" w:cs="Segoe UI Light"/>
            <w:sz w:val="22"/>
            <w:szCs w:val="22"/>
          </w:rPr>
          <w:delText>p</w:delText>
        </w:r>
      </w:del>
      <w:r>
        <w:rPr>
          <w:rFonts w:ascii="Segoe UI Light" w:hAnsi="Segoe UI Light" w:cs="Segoe UI Light"/>
          <w:sz w:val="22"/>
          <w:szCs w:val="22"/>
        </w:rPr>
        <w:t xml:space="preserve">rojects, Experiments, Web services, </w:t>
      </w:r>
      <w:proofErr w:type="spellStart"/>
      <w:r>
        <w:rPr>
          <w:rFonts w:ascii="Segoe UI Light" w:hAnsi="Segoe UI Light" w:cs="Segoe UI Light"/>
          <w:sz w:val="22"/>
          <w:szCs w:val="22"/>
        </w:rPr>
        <w:t>Jupyter</w:t>
      </w:r>
      <w:proofErr w:type="spellEnd"/>
      <w:r>
        <w:rPr>
          <w:rFonts w:ascii="Segoe UI Light" w:hAnsi="Segoe UI Light" w:cs="Segoe UI Light"/>
          <w:sz w:val="22"/>
          <w:szCs w:val="22"/>
        </w:rPr>
        <w:t xml:space="preserve"> Notebooks, Data Sets, Trained Models and Settings. </w:t>
      </w:r>
    </w:p>
    <w:p w14:paraId="1D9543F0" w14:textId="77777777" w:rsidR="00CD1675" w:rsidRDefault="00CD1675" w:rsidP="00CD1675">
      <w:pPr>
        <w:rPr>
          <w:ins w:id="244" w:author="Andrew Fryer (@DEEPFAT)" w:date="2017-12-12T19:21:00Z"/>
          <w:rFonts w:ascii="Segoe UI Light" w:hAnsi="Segoe UI Light" w:cs="Segoe UI Light"/>
          <w:sz w:val="22"/>
          <w:szCs w:val="22"/>
        </w:rPr>
      </w:pPr>
      <w:ins w:id="245" w:author="Andrew Fryer (@DEEPFAT)" w:date="2017-12-12T19:21:00Z">
        <w:r w:rsidRPr="00834317">
          <w:rPr>
            <w:rFonts w:ascii="Segoe UI Light" w:hAnsi="Segoe UI Light" w:cs="Segoe UI Light"/>
            <w:sz w:val="22"/>
            <w:szCs w:val="22"/>
          </w:rPr>
          <w:t xml:space="preserve">To start this </w:t>
        </w:r>
        <w:proofErr w:type="gramStart"/>
        <w:r w:rsidRPr="00834317">
          <w:rPr>
            <w:rFonts w:ascii="Segoe UI Light" w:hAnsi="Segoe UI Light" w:cs="Segoe UI Light"/>
            <w:sz w:val="22"/>
            <w:szCs w:val="22"/>
          </w:rPr>
          <w:t>tutorial</w:t>
        </w:r>
        <w:proofErr w:type="gramEnd"/>
        <w:r w:rsidRPr="00834317">
          <w:rPr>
            <w:rFonts w:ascii="Segoe UI Light" w:hAnsi="Segoe UI Light" w:cs="Segoe UI Light"/>
            <w:sz w:val="22"/>
            <w:szCs w:val="22"/>
          </w:rPr>
          <w:t xml:space="preserve"> we’ll </w:t>
        </w:r>
        <w:r>
          <w:rPr>
            <w:rFonts w:ascii="Segoe UI Light" w:hAnsi="Segoe UI Light" w:cs="Segoe UI Light"/>
            <w:sz w:val="22"/>
            <w:szCs w:val="22"/>
          </w:rPr>
          <w:t>begin with a blank experiment.  Click on the white plus sign on the bottom toolbar and select blank experiment:</w:t>
        </w:r>
      </w:ins>
    </w:p>
    <w:p w14:paraId="025BFEAC" w14:textId="77777777" w:rsidR="00CD1675" w:rsidRDefault="00CD1675" w:rsidP="00CD1675">
      <w:pPr>
        <w:rPr>
          <w:ins w:id="246" w:author="Andrew Fryer (@DEEPFAT)" w:date="2017-12-12T19:21:00Z"/>
          <w:rFonts w:ascii="Segoe UI Light" w:hAnsi="Segoe UI Light" w:cs="Segoe UI Light"/>
          <w:sz w:val="22"/>
          <w:szCs w:val="22"/>
        </w:rPr>
      </w:pPr>
      <w:ins w:id="247" w:author="Andrew Fryer (@DEEPFAT)" w:date="2017-12-12T19:21:00Z">
        <w:r>
          <w:rPr>
            <w:noProof/>
          </w:rPr>
          <w:lastRenderedPageBreak/>
          <mc:AlternateContent>
            <mc:Choice Requires="wps">
              <w:drawing>
                <wp:anchor distT="0" distB="0" distL="114300" distR="114300" simplePos="0" relativeHeight="251661328" behindDoc="0" locked="0" layoutInCell="1" allowOverlap="1" wp14:anchorId="1E45AD9B" wp14:editId="7221D1B9">
                  <wp:simplePos x="0" y="0"/>
                  <wp:positionH relativeFrom="column">
                    <wp:posOffset>837536</wp:posOffset>
                  </wp:positionH>
                  <wp:positionV relativeFrom="paragraph">
                    <wp:posOffset>1503932</wp:posOffset>
                  </wp:positionV>
                  <wp:extent cx="1053456" cy="1288933"/>
                  <wp:effectExtent l="19050" t="19050" r="33020" b="45085"/>
                  <wp:wrapNone/>
                  <wp:docPr id="46" name="Rectangle 46"/>
                  <wp:cNvGraphicFramePr/>
                  <a:graphic xmlns:a="http://schemas.openxmlformats.org/drawingml/2006/main">
                    <a:graphicData uri="http://schemas.microsoft.com/office/word/2010/wordprocessingShape">
                      <wps:wsp>
                        <wps:cNvSpPr/>
                        <wps:spPr>
                          <a:xfrm>
                            <a:off x="0" y="0"/>
                            <a:ext cx="1053456" cy="1288933"/>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32562" id="Rectangle 46" o:spid="_x0000_s1026" style="position:absolute;margin-left:65.95pt;margin-top:118.4pt;width:82.95pt;height:101.5pt;z-index:25166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" filled="f" strokecolor="#ffc000" strokeweight="4.5pt"/>
              </w:pict>
            </mc:Fallback>
          </mc:AlternateContent>
        </w:r>
        <w:r>
          <w:rPr>
            <w:noProof/>
          </w:rPr>
          <w:drawing>
            <wp:inline distT="0" distB="0" distL="0" distR="0" wp14:anchorId="1677A2D1" wp14:editId="06ADE21A">
              <wp:extent cx="6479540" cy="3509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509645"/>
                      </a:xfrm>
                      <a:prstGeom prst="rect">
                        <a:avLst/>
                      </a:prstGeom>
                    </pic:spPr>
                  </pic:pic>
                </a:graphicData>
              </a:graphic>
            </wp:inline>
          </w:drawing>
        </w:r>
      </w:ins>
    </w:p>
    <w:p w14:paraId="7DFFE17C" w14:textId="77777777" w:rsidR="008E094F" w:rsidRDefault="008E094F" w:rsidP="00D41E31">
      <w:pPr>
        <w:rPr>
          <w:ins w:id="248" w:author="Andrew Fryer (@DEEPFAT)" w:date="2017-12-12T19:20:00Z"/>
          <w:rFonts w:ascii="Segoe UI Light" w:hAnsi="Segoe UI Light" w:cs="Segoe UI Light"/>
          <w:sz w:val="22"/>
          <w:szCs w:val="22"/>
        </w:rPr>
      </w:pPr>
    </w:p>
    <w:p w14:paraId="0E49ABFE" w14:textId="77777777" w:rsidR="006D5233" w:rsidRDefault="006D5233" w:rsidP="00D41E31">
      <w:pPr>
        <w:rPr>
          <w:ins w:id="249" w:author="Andrew Fryer (@DEEPFAT)" w:date="2017-12-12T19:21:00Z"/>
          <w:rFonts w:ascii="Segoe UI Light" w:hAnsi="Segoe UI Light" w:cs="Segoe UI Light"/>
          <w:sz w:val="22"/>
          <w:szCs w:val="22"/>
        </w:rPr>
      </w:pPr>
    </w:p>
    <w:p w14:paraId="374EFE27" w14:textId="354485D8" w:rsidR="006D5233" w:rsidRDefault="006D5233" w:rsidP="00D41E31">
      <w:pPr>
        <w:rPr>
          <w:ins w:id="250" w:author="Andrew Fryer (@DEEPFAT)" w:date="2017-12-12T19:22:00Z"/>
          <w:rFonts w:ascii="Segoe UI Light" w:hAnsi="Segoe UI Light" w:cs="Segoe UI Light"/>
          <w:sz w:val="22"/>
          <w:szCs w:val="22"/>
        </w:rPr>
      </w:pPr>
      <w:ins w:id="251" w:author="Andrew Fryer (@DEEPFAT)" w:date="2017-12-12T19:21:00Z">
        <w:r>
          <w:rPr>
            <w:rFonts w:ascii="Segoe UI Light" w:hAnsi="Segoe UI Light" w:cs="Segoe UI Light"/>
            <w:sz w:val="22"/>
            <w:szCs w:val="22"/>
          </w:rPr>
          <w:t xml:space="preserve">We are now presented with the </w:t>
        </w:r>
      </w:ins>
      <w:ins w:id="252" w:author="Andrew Fryer (@DEEPFAT)" w:date="2017-12-12T19:22:00Z">
        <w:r w:rsidR="00DF63E1">
          <w:rPr>
            <w:rFonts w:ascii="Segoe UI Light" w:hAnsi="Segoe UI Light" w:cs="Segoe UI Light"/>
            <w:sz w:val="22"/>
            <w:szCs w:val="22"/>
          </w:rPr>
          <w:t>design surface where we can create our own experiments:</w:t>
        </w:r>
      </w:ins>
    </w:p>
    <w:p w14:paraId="20CF8976" w14:textId="3A0F81BA" w:rsidR="00DF63E1" w:rsidRDefault="009B056C" w:rsidP="00D41E31">
      <w:pPr>
        <w:rPr>
          <w:ins w:id="253" w:author="Andrew Fryer (@DEEPFAT)" w:date="2017-12-12T19:21:00Z"/>
          <w:rFonts w:ascii="Segoe UI Light" w:hAnsi="Segoe UI Light" w:cs="Segoe UI Light"/>
          <w:sz w:val="22"/>
          <w:szCs w:val="22"/>
        </w:rPr>
      </w:pPr>
      <w:ins w:id="254" w:author="Andrew Fryer (@DEEPFAT)" w:date="2017-12-12T19:22:00Z">
        <w:r>
          <w:rPr>
            <w:noProof/>
          </w:rPr>
          <w:drawing>
            <wp:inline distT="0" distB="0" distL="0" distR="0" wp14:anchorId="7FF089BE" wp14:editId="47FB95F3">
              <wp:extent cx="6479540" cy="3509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509645"/>
                      </a:xfrm>
                      <a:prstGeom prst="rect">
                        <a:avLst/>
                      </a:prstGeom>
                    </pic:spPr>
                  </pic:pic>
                </a:graphicData>
              </a:graphic>
            </wp:inline>
          </w:drawing>
        </w:r>
      </w:ins>
    </w:p>
    <w:p w14:paraId="2BDDA736" w14:textId="20D91C22" w:rsidR="00EB7C94" w:rsidRDefault="009B056C">
      <w:pPr>
        <w:rPr>
          <w:ins w:id="255" w:author="Andrew Fryer (@DEEPFAT)" w:date="2017-12-12T07:22:00Z"/>
          <w:rFonts w:ascii="Segoe UI Light" w:hAnsi="Segoe UI Light" w:cs="Segoe UI Light"/>
          <w:sz w:val="22"/>
          <w:szCs w:val="22"/>
        </w:rPr>
      </w:pPr>
      <w:ins w:id="256" w:author="Andrew Fryer (@DEEPFAT)" w:date="2017-12-12T19:22:00Z">
        <w:r>
          <w:rPr>
            <w:rFonts w:ascii="Segoe UI Light" w:hAnsi="Segoe UI Light" w:cs="Segoe UI Light"/>
            <w:sz w:val="22"/>
            <w:szCs w:val="22"/>
          </w:rPr>
          <w:t>On the far right we have all the object</w:t>
        </w:r>
      </w:ins>
      <w:ins w:id="257" w:author="Andrew Fryer (@DEEPFAT)" w:date="2017-12-12T19:23:00Z">
        <w:r>
          <w:rPr>
            <w:rFonts w:ascii="Segoe UI Light" w:hAnsi="Segoe UI Light" w:cs="Segoe UI Light"/>
            <w:sz w:val="22"/>
            <w:szCs w:val="22"/>
          </w:rPr>
          <w:t xml:space="preserve">s in ML studio as before, but now we have </w:t>
        </w:r>
        <w:r w:rsidR="00510269">
          <w:rPr>
            <w:rFonts w:ascii="Segoe UI Light" w:hAnsi="Segoe UI Light" w:cs="Segoe UI Light"/>
            <w:sz w:val="22"/>
            <w:szCs w:val="22"/>
          </w:rPr>
          <w:t xml:space="preserve">a list of modules next to that which we can </w:t>
        </w:r>
      </w:ins>
      <w:del w:id="258" w:author="Andrew Fryer (@DEEPFAT)" w:date="2017-12-12T19:23:00Z">
        <w:r w:rsidR="009844D3" w:rsidDel="00510269">
          <w:rPr>
            <w:rFonts w:ascii="Segoe UI Light" w:hAnsi="Segoe UI Light" w:cs="Segoe UI Light"/>
            <w:sz w:val="22"/>
            <w:szCs w:val="22"/>
          </w:rPr>
          <w:delText xml:space="preserve">Next on the left is a nested list of all the modules we can </w:delText>
        </w:r>
      </w:del>
      <w:r w:rsidR="009844D3">
        <w:rPr>
          <w:rFonts w:ascii="Segoe UI Light" w:hAnsi="Segoe UI Light" w:cs="Segoe UI Light"/>
          <w:sz w:val="22"/>
          <w:szCs w:val="22"/>
        </w:rPr>
        <w:t>drag on to the design surface in the middle of the screen.  On the right are the properties of the module that has focused or the whole experiment if no module is selected.</w:t>
      </w:r>
    </w:p>
    <w:p w14:paraId="5FAC4908" w14:textId="77777777" w:rsidR="0028654F" w:rsidRDefault="000256C4" w:rsidP="00D41E31">
      <w:pPr>
        <w:rPr>
          <w:ins w:id="259" w:author="Andrew Fryer (@DEEPFAT)" w:date="2017-12-12T19:23:00Z"/>
          <w:rFonts w:ascii="Segoe UI Light" w:hAnsi="Segoe UI Light" w:cs="Segoe UI Light"/>
          <w:sz w:val="22"/>
          <w:szCs w:val="22"/>
        </w:rPr>
      </w:pPr>
      <w:ins w:id="260" w:author="Andrew Fryer (@DEEPFAT)" w:date="2017-12-12T07:22:00Z">
        <w:r>
          <w:rPr>
            <w:rFonts w:ascii="Segoe UI Light" w:hAnsi="Segoe UI Light" w:cs="Segoe UI Light"/>
            <w:sz w:val="22"/>
            <w:szCs w:val="22"/>
          </w:rPr>
          <w:t>Ini</w:t>
        </w:r>
        <w:r w:rsidR="00D7508B">
          <w:rPr>
            <w:rFonts w:ascii="Segoe UI Light" w:hAnsi="Segoe UI Light" w:cs="Segoe UI Light"/>
            <w:sz w:val="22"/>
            <w:szCs w:val="22"/>
          </w:rPr>
          <w:t>tially the design surface just has a dotted representation of an experiment</w:t>
        </w:r>
        <w:r w:rsidR="00DC47C5">
          <w:rPr>
            <w:rFonts w:ascii="Segoe UI Light" w:hAnsi="Segoe UI Light" w:cs="Segoe UI Light"/>
            <w:sz w:val="22"/>
            <w:szCs w:val="22"/>
          </w:rPr>
          <w:t xml:space="preserve"> until we start to create </w:t>
        </w:r>
      </w:ins>
      <w:ins w:id="261" w:author="Andrew Fryer (@DEEPFAT)" w:date="2017-12-12T07:23:00Z">
        <w:r w:rsidR="00DC47C5">
          <w:rPr>
            <w:rFonts w:ascii="Segoe UI Light" w:hAnsi="Segoe UI Light" w:cs="Segoe UI Light"/>
            <w:sz w:val="22"/>
            <w:szCs w:val="22"/>
          </w:rPr>
          <w:t>our own experiment.</w:t>
        </w:r>
      </w:ins>
      <w:ins w:id="262" w:author="Andrew Fryer (@DEEPFAT)" w:date="2017-12-12T19:23:00Z">
        <w:r w:rsidR="00510269">
          <w:rPr>
            <w:rFonts w:ascii="Segoe UI Light" w:hAnsi="Segoe UI Light" w:cs="Segoe UI Light"/>
            <w:sz w:val="22"/>
            <w:szCs w:val="22"/>
          </w:rPr>
          <w:t xml:space="preserve">  </w:t>
        </w:r>
      </w:ins>
    </w:p>
    <w:p w14:paraId="13C8C6EB" w14:textId="4A867086" w:rsidR="00A21875" w:rsidRDefault="0028654F" w:rsidP="00D41E31">
      <w:pPr>
        <w:rPr>
          <w:ins w:id="263" w:author="Andrew Fryer (@DEEPFAT)" w:date="2017-12-12T19:27:00Z"/>
          <w:rFonts w:ascii="Segoe UI Light" w:hAnsi="Segoe UI Light" w:cs="Segoe UI Light"/>
          <w:sz w:val="22"/>
          <w:szCs w:val="22"/>
        </w:rPr>
      </w:pPr>
      <w:proofErr w:type="gramStart"/>
      <w:ins w:id="264" w:author="Andrew Fryer (@DEEPFAT)" w:date="2017-12-12T19:24:00Z">
        <w:r>
          <w:rPr>
            <w:rFonts w:ascii="Segoe UI Light" w:hAnsi="Segoe UI Light" w:cs="Segoe UI Light"/>
            <w:sz w:val="22"/>
            <w:szCs w:val="22"/>
          </w:rPr>
          <w:lastRenderedPageBreak/>
          <w:t>Typically</w:t>
        </w:r>
        <w:proofErr w:type="gramEnd"/>
        <w:r>
          <w:rPr>
            <w:rFonts w:ascii="Segoe UI Light" w:hAnsi="Segoe UI Light" w:cs="Segoe UI Light"/>
            <w:sz w:val="22"/>
            <w:szCs w:val="22"/>
          </w:rPr>
          <w:t xml:space="preserve"> we’d start work by connect</w:t>
        </w:r>
      </w:ins>
      <w:ins w:id="265" w:author="Frances Tibble" w:date="2017-12-14T05:33:00Z">
        <w:r w:rsidR="7977CE86">
          <w:rPr>
            <w:rFonts w:ascii="Segoe UI Light" w:hAnsi="Segoe UI Light" w:cs="Segoe UI Light"/>
            <w:sz w:val="22"/>
            <w:szCs w:val="22"/>
          </w:rPr>
          <w:t>ing</w:t>
        </w:r>
      </w:ins>
      <w:ins w:id="266" w:author="Andrew Fryer (@DEEPFAT)" w:date="2017-12-12T19:24:00Z">
        <w:r>
          <w:rPr>
            <w:rFonts w:ascii="Segoe UI Light" w:hAnsi="Segoe UI Light" w:cs="Segoe UI Light"/>
            <w:sz w:val="22"/>
            <w:szCs w:val="22"/>
          </w:rPr>
          <w:t xml:space="preserve"> to a data source or just simp</w:t>
        </w:r>
      </w:ins>
      <w:ins w:id="267" w:author="Frances Tibble" w:date="2017-12-14T05:33:00Z">
        <w:r w:rsidR="7977CE86">
          <w:rPr>
            <w:rFonts w:ascii="Segoe UI Light" w:hAnsi="Segoe UI Light" w:cs="Segoe UI Light"/>
            <w:sz w:val="22"/>
            <w:szCs w:val="22"/>
          </w:rPr>
          <w:t>l</w:t>
        </w:r>
      </w:ins>
      <w:ins w:id="268" w:author="Andrew Fryer (@DEEPFAT)" w:date="2017-12-12T19:24:00Z">
        <w:del w:id="269" w:author="Frances Tibble" w:date="2017-12-14T05:33:00Z">
          <w:r w:rsidDel="7977CE86">
            <w:rPr>
              <w:rFonts w:ascii="Segoe UI Light" w:hAnsi="Segoe UI Light" w:cs="Segoe UI Light"/>
              <w:sz w:val="22"/>
              <w:szCs w:val="22"/>
            </w:rPr>
            <w:delText>k</w:delText>
          </w:r>
        </w:del>
        <w:r>
          <w:rPr>
            <w:rFonts w:ascii="Segoe UI Light" w:hAnsi="Segoe UI Light" w:cs="Segoe UI Light"/>
            <w:sz w:val="22"/>
            <w:szCs w:val="22"/>
          </w:rPr>
          <w:t>y upload</w:t>
        </w:r>
      </w:ins>
      <w:ins w:id="270" w:author="Frances Tibble" w:date="2017-12-14T05:33:00Z">
        <w:r w:rsidR="7977CE86">
          <w:rPr>
            <w:rFonts w:ascii="Segoe UI Light" w:hAnsi="Segoe UI Light" w:cs="Segoe UI Light"/>
            <w:sz w:val="22"/>
            <w:szCs w:val="22"/>
          </w:rPr>
          <w:t>i</w:t>
        </w:r>
        <w:r w:rsidR="30645026">
          <w:rPr>
            <w:rFonts w:ascii="Segoe UI Light" w:hAnsi="Segoe UI Light" w:cs="Segoe UI Light"/>
            <w:sz w:val="22"/>
            <w:szCs w:val="22"/>
          </w:rPr>
          <w:t>ng</w:t>
        </w:r>
      </w:ins>
      <w:ins w:id="271" w:author="Andrew Fryer (@DEEPFAT)" w:date="2017-12-12T19:24:00Z">
        <w:r>
          <w:rPr>
            <w:rFonts w:ascii="Segoe UI Light" w:hAnsi="Segoe UI Light" w:cs="Segoe UI Light"/>
            <w:sz w:val="22"/>
            <w:szCs w:val="22"/>
          </w:rPr>
          <w:t xml:space="preserve"> a file to ML studio, but in this case we are going to use a built in sample dataset representing the </w:t>
        </w:r>
      </w:ins>
      <w:ins w:id="272" w:author="Frances Tibble" w:date="2017-12-14T05:33:00Z">
        <w:r w:rsidR="30645026">
          <w:rPr>
            <w:rFonts w:ascii="Segoe UI Light" w:hAnsi="Segoe UI Light" w:cs="Segoe UI Light"/>
            <w:sz w:val="22"/>
            <w:szCs w:val="22"/>
          </w:rPr>
          <w:t>P</w:t>
        </w:r>
      </w:ins>
      <w:ins w:id="273" w:author="Andrew Fryer (@DEEPFAT)" w:date="2017-12-12T19:24:00Z">
        <w:del w:id="274" w:author="Frances Tibble" w:date="2017-12-14T05:33:00Z">
          <w:r w:rsidR="00A21875" w:rsidDel="30645026">
            <w:rPr>
              <w:rFonts w:ascii="Segoe UI Light" w:hAnsi="Segoe UI Light" w:cs="Segoe UI Light"/>
              <w:sz w:val="22"/>
              <w:szCs w:val="22"/>
            </w:rPr>
            <w:delText>p</w:delText>
          </w:r>
        </w:del>
        <w:r w:rsidR="00A21875">
          <w:rPr>
            <w:rFonts w:ascii="Segoe UI Light" w:hAnsi="Segoe UI Light" w:cs="Segoe UI Light"/>
            <w:sz w:val="22"/>
            <w:szCs w:val="22"/>
          </w:rPr>
          <w:t>ima diabetes data mentioned earlier.</w:t>
        </w:r>
      </w:ins>
      <w:ins w:id="275" w:author="Andrew Fryer (@DEEPFAT)" w:date="2017-12-12T19:25:00Z">
        <w:r w:rsidR="00A21875">
          <w:rPr>
            <w:rFonts w:ascii="Segoe UI Light" w:hAnsi="Segoe UI Light" w:cs="Segoe UI Light"/>
            <w:sz w:val="22"/>
            <w:szCs w:val="22"/>
          </w:rPr>
          <w:t xml:space="preserve">  Expand the Saved Datasets </w:t>
        </w:r>
        <w:r w:rsidR="00FF61C4">
          <w:rPr>
            <w:rFonts w:ascii="Segoe UI Light" w:hAnsi="Segoe UI Light" w:cs="Segoe UI Light"/>
            <w:sz w:val="22"/>
            <w:szCs w:val="22"/>
          </w:rPr>
          <w:t xml:space="preserve">on the </w:t>
        </w:r>
        <w:proofErr w:type="gramStart"/>
        <w:r w:rsidR="00FF61C4">
          <w:rPr>
            <w:rFonts w:ascii="Segoe UI Light" w:hAnsi="Segoe UI Light" w:cs="Segoe UI Light"/>
            <w:sz w:val="22"/>
            <w:szCs w:val="22"/>
          </w:rPr>
          <w:t>left,  expand</w:t>
        </w:r>
        <w:proofErr w:type="gramEnd"/>
        <w:r w:rsidR="00FF61C4">
          <w:rPr>
            <w:rFonts w:ascii="Segoe UI Light" w:hAnsi="Segoe UI Light" w:cs="Segoe UI Light"/>
            <w:sz w:val="22"/>
            <w:szCs w:val="22"/>
          </w:rPr>
          <w:t xml:space="preserve"> samples and scroll down to </w:t>
        </w:r>
      </w:ins>
      <w:ins w:id="276" w:author="Andrew Fryer (@DEEPFAT)" w:date="2017-12-12T19:26:00Z">
        <w:r w:rsidR="00FF61C4">
          <w:rPr>
            <w:rFonts w:ascii="Segoe UI Light" w:hAnsi="Segoe UI Light" w:cs="Segoe UI Light"/>
            <w:sz w:val="22"/>
            <w:szCs w:val="22"/>
          </w:rPr>
          <w:t xml:space="preserve">the Pima </w:t>
        </w:r>
        <w:r w:rsidR="00460C8C">
          <w:rPr>
            <w:rFonts w:ascii="Segoe UI Light" w:hAnsi="Segoe UI Light" w:cs="Segoe UI Light"/>
            <w:sz w:val="22"/>
            <w:szCs w:val="22"/>
          </w:rPr>
          <w:t>Indians Diabetes Binary Classification</w:t>
        </w:r>
        <w:r w:rsidR="00426B25">
          <w:rPr>
            <w:rFonts w:ascii="Segoe UI Light" w:hAnsi="Segoe UI Light" w:cs="Segoe UI Light"/>
            <w:sz w:val="22"/>
            <w:szCs w:val="22"/>
          </w:rPr>
          <w:t xml:space="preserve"> Dataset</w:t>
        </w:r>
      </w:ins>
      <w:ins w:id="277" w:author="Andrew Fryer (@DEEPFAT)" w:date="2017-12-12T19:25:00Z">
        <w:r w:rsidR="00FF61C4">
          <w:rPr>
            <w:rFonts w:ascii="Segoe UI Light" w:hAnsi="Segoe UI Light" w:cs="Segoe UI Light"/>
            <w:sz w:val="22"/>
            <w:szCs w:val="22"/>
          </w:rPr>
          <w:t>.</w:t>
        </w:r>
      </w:ins>
      <w:ins w:id="278" w:author="Andrew Fryer (@DEEPFAT)" w:date="2017-12-12T19:26:00Z">
        <w:r w:rsidR="00426B25">
          <w:rPr>
            <w:rFonts w:ascii="Segoe UI Light" w:hAnsi="Segoe UI Light" w:cs="Segoe UI Light"/>
            <w:sz w:val="22"/>
            <w:szCs w:val="22"/>
          </w:rPr>
          <w:t xml:space="preserve">  Drag that onto the top centre of the design surface like </w:t>
        </w:r>
      </w:ins>
      <w:ins w:id="279" w:author="Andrew Fryer (@DEEPFAT)" w:date="2017-12-12T19:27:00Z">
        <w:r w:rsidR="00426B25">
          <w:rPr>
            <w:rFonts w:ascii="Segoe UI Light" w:hAnsi="Segoe UI Light" w:cs="Segoe UI Light"/>
            <w:sz w:val="22"/>
            <w:szCs w:val="22"/>
          </w:rPr>
          <w:t>so</w:t>
        </w:r>
        <w:r w:rsidR="00CA2B7D">
          <w:rPr>
            <w:rFonts w:ascii="Segoe UI Light" w:hAnsi="Segoe UI Light" w:cs="Segoe UI Light"/>
            <w:sz w:val="22"/>
            <w:szCs w:val="22"/>
          </w:rPr>
          <w:t>..</w:t>
        </w:r>
      </w:ins>
      <w:ins w:id="280" w:author="Frances Tibble" w:date="2017-12-14T05:34:00Z">
        <w:r w:rsidR="50942E27" w:rsidRPr="50942E27">
          <w:rPr>
            <w:rFonts w:ascii="Segoe UI Light" w:hAnsi="Segoe UI Light" w:cs="Segoe UI Light"/>
            <w:sz w:val="22"/>
            <w:szCs w:val="22"/>
            <w:rPrChange w:id="281" w:author="Frances Tibble" w:date="2017-12-14T05:34:00Z">
              <w:rPr/>
            </w:rPrChange>
          </w:rPr>
          <w:t>.</w:t>
        </w:r>
      </w:ins>
    </w:p>
    <w:p w14:paraId="7DB38208" w14:textId="3E2EC93B" w:rsidR="00CA2B7D" w:rsidRDefault="00CA2B7D" w:rsidP="00D41E31">
      <w:pPr>
        <w:rPr>
          <w:ins w:id="282" w:author="Andrew Fryer (@DEEPFAT)" w:date="2017-12-12T19:24:00Z"/>
          <w:rFonts w:ascii="Segoe UI Light" w:hAnsi="Segoe UI Light" w:cs="Segoe UI Light"/>
          <w:sz w:val="22"/>
          <w:szCs w:val="22"/>
        </w:rPr>
      </w:pPr>
      <w:ins w:id="283" w:author="Andrew Fryer (@DEEPFAT)" w:date="2017-12-12T19:27:00Z">
        <w:r>
          <w:rPr>
            <w:noProof/>
          </w:rPr>
          <w:drawing>
            <wp:inline distT="0" distB="0" distL="0" distR="0" wp14:anchorId="23EABCB8" wp14:editId="18148174">
              <wp:extent cx="6479540" cy="3509645"/>
              <wp:effectExtent l="0" t="0" r="0" b="0"/>
              <wp:docPr id="175274247" name="Picture 1752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509645"/>
                      </a:xfrm>
                      <a:prstGeom prst="rect">
                        <a:avLst/>
                      </a:prstGeom>
                    </pic:spPr>
                  </pic:pic>
                </a:graphicData>
              </a:graphic>
            </wp:inline>
          </w:drawing>
        </w:r>
      </w:ins>
    </w:p>
    <w:p w14:paraId="3287F691" w14:textId="0D4E66C2" w:rsidR="000256C4" w:rsidRDefault="00DC47C5" w:rsidP="00D41E31">
      <w:pPr>
        <w:rPr>
          <w:ins w:id="284" w:author="Andrew Fryer (@DEEPFAT)" w:date="2017-12-12T07:23:00Z"/>
          <w:rFonts w:ascii="Segoe UI Light" w:hAnsi="Segoe UI Light" w:cs="Segoe UI Light"/>
          <w:sz w:val="22"/>
          <w:szCs w:val="22"/>
        </w:rPr>
      </w:pPr>
      <w:ins w:id="285" w:author="Andrew Fryer (@DEEPFAT)" w:date="2017-12-12T07:23:00Z">
        <w:r>
          <w:rPr>
            <w:rFonts w:ascii="Segoe UI Light" w:hAnsi="Segoe UI Light" w:cs="Segoe UI Light"/>
            <w:sz w:val="22"/>
            <w:szCs w:val="22"/>
          </w:rPr>
          <w:t xml:space="preserve">  </w:t>
        </w:r>
      </w:ins>
    </w:p>
    <w:p w14:paraId="5BDF6A42" w14:textId="3B615840" w:rsidR="00866F01" w:rsidDel="00B7337A" w:rsidRDefault="0022188C" w:rsidP="00D41E31">
      <w:pPr>
        <w:rPr>
          <w:del w:id="286" w:author="Andrew Fryer (@DEEPFAT)" w:date="2017-12-12T19:21:00Z"/>
          <w:rFonts w:ascii="Segoe UI Light" w:hAnsi="Segoe UI Light" w:cs="Segoe UI Light"/>
          <w:sz w:val="22"/>
          <w:szCs w:val="22"/>
        </w:rPr>
      </w:pPr>
      <w:ins w:id="287" w:author="Andrew Fryer (@DEEPFAT)" w:date="2017-12-12T19:27:00Z">
        <w:r>
          <w:rPr>
            <w:rFonts w:ascii="Segoe UI Light" w:hAnsi="Segoe UI Light" w:cs="Segoe UI Light"/>
            <w:sz w:val="22"/>
            <w:szCs w:val="22"/>
          </w:rPr>
          <w:t>The first thing we should do is give our experi</w:t>
        </w:r>
      </w:ins>
      <w:ins w:id="288" w:author="Andrew Fryer (@DEEPFAT)" w:date="2017-12-12T19:28:00Z">
        <w:r>
          <w:rPr>
            <w:rFonts w:ascii="Segoe UI Light" w:hAnsi="Segoe UI Light" w:cs="Segoe UI Light"/>
            <w:sz w:val="22"/>
            <w:szCs w:val="22"/>
          </w:rPr>
          <w:t xml:space="preserve">ment a name – simply over </w:t>
        </w:r>
        <w:proofErr w:type="gramStart"/>
        <w:r>
          <w:rPr>
            <w:rFonts w:ascii="Segoe UI Light" w:hAnsi="Segoe UI Light" w:cs="Segoe UI Light"/>
            <w:sz w:val="22"/>
            <w:szCs w:val="22"/>
          </w:rPr>
          <w:t>type  the</w:t>
        </w:r>
        <w:proofErr w:type="gramEnd"/>
        <w:r>
          <w:rPr>
            <w:rFonts w:ascii="Segoe UI Light" w:hAnsi="Segoe UI Light" w:cs="Segoe UI Light"/>
            <w:sz w:val="22"/>
            <w:szCs w:val="22"/>
          </w:rPr>
          <w:t xml:space="preserve"> </w:t>
        </w:r>
        <w:r w:rsidR="00DB09D3">
          <w:rPr>
            <w:rFonts w:ascii="Segoe UI Light" w:hAnsi="Segoe UI Light" w:cs="Segoe UI Light"/>
            <w:sz w:val="22"/>
            <w:szCs w:val="22"/>
          </w:rPr>
          <w:t>“Experiment Created on …” and enter something like Pima Indians Diabetes Classification.  Not</w:t>
        </w:r>
      </w:ins>
      <w:ins w:id="289" w:author="Andrew Fryer (@DEEPFAT)" w:date="2017-12-12T19:29:00Z">
        <w:r w:rsidR="00DB09D3">
          <w:rPr>
            <w:rFonts w:ascii="Segoe UI Light" w:hAnsi="Segoe UI Light" w:cs="Segoe UI Light"/>
            <w:sz w:val="22"/>
            <w:szCs w:val="22"/>
          </w:rPr>
          <w:t xml:space="preserve">e there is no </w:t>
        </w:r>
      </w:ins>
      <w:ins w:id="290" w:author="Frances Tibble" w:date="2017-12-14T05:35:00Z">
        <w:r w:rsidR="758D9882">
          <w:rPr>
            <w:rFonts w:ascii="Segoe UI Light" w:hAnsi="Segoe UI Light" w:cs="Segoe UI Light"/>
            <w:sz w:val="22"/>
            <w:szCs w:val="22"/>
          </w:rPr>
          <w:t>version</w:t>
        </w:r>
      </w:ins>
      <w:ins w:id="291" w:author="Andrew Fryer (@DEEPFAT)" w:date="2017-12-12T19:29:00Z">
        <w:del w:id="292" w:author="Frances Tibble" w:date="2017-12-14T05:35:00Z">
          <w:r w:rsidR="00DB09D3" w:rsidDel="758D9882">
            <w:rPr>
              <w:rFonts w:ascii="Segoe UI Light" w:hAnsi="Segoe UI Light" w:cs="Segoe UI Light"/>
              <w:sz w:val="22"/>
              <w:szCs w:val="22"/>
            </w:rPr>
            <w:delText>source</w:delText>
          </w:r>
        </w:del>
        <w:r w:rsidR="00DB09D3">
          <w:rPr>
            <w:rFonts w:ascii="Segoe UI Light" w:hAnsi="Segoe UI Light" w:cs="Segoe UI Light"/>
            <w:sz w:val="22"/>
            <w:szCs w:val="22"/>
          </w:rPr>
          <w:t xml:space="preserve"> control in ML studio</w:t>
        </w:r>
      </w:ins>
      <w:ins w:id="293" w:author="Frances Tibble" w:date="2017-12-14T05:35:00Z">
        <w:r w:rsidR="758D9882">
          <w:rPr>
            <w:rFonts w:ascii="Segoe UI Light" w:hAnsi="Segoe UI Light" w:cs="Segoe UI Light"/>
            <w:sz w:val="22"/>
            <w:szCs w:val="22"/>
          </w:rPr>
          <w:t>;</w:t>
        </w:r>
      </w:ins>
      <w:ins w:id="294" w:author="Andrew Fryer (@DEEPFAT)" w:date="2017-12-12T19:29:00Z">
        <w:r w:rsidR="00DB09D3">
          <w:rPr>
            <w:rFonts w:ascii="Segoe UI Light" w:hAnsi="Segoe UI Light" w:cs="Segoe UI Light"/>
            <w:sz w:val="22"/>
            <w:szCs w:val="22"/>
          </w:rPr>
          <w:t xml:space="preserve"> </w:t>
        </w:r>
        <w:r w:rsidR="009F7976">
          <w:rPr>
            <w:rFonts w:ascii="Segoe UI Light" w:hAnsi="Segoe UI Light" w:cs="Segoe UI Light"/>
            <w:sz w:val="22"/>
            <w:szCs w:val="22"/>
          </w:rPr>
          <w:t xml:space="preserve">changes are saved for </w:t>
        </w:r>
        <w:proofErr w:type="gramStart"/>
        <w:r w:rsidR="009F7976">
          <w:rPr>
            <w:rFonts w:ascii="Segoe UI Light" w:hAnsi="Segoe UI Light" w:cs="Segoe UI Light"/>
            <w:sz w:val="22"/>
            <w:szCs w:val="22"/>
          </w:rPr>
          <w:t>us</w:t>
        </w:r>
        <w:proofErr w:type="gramEnd"/>
        <w:r w:rsidR="009F7976">
          <w:rPr>
            <w:rFonts w:ascii="Segoe UI Light" w:hAnsi="Segoe UI Light" w:cs="Segoe UI Light"/>
            <w:sz w:val="22"/>
            <w:szCs w:val="22"/>
          </w:rPr>
          <w:t xml:space="preserve"> but we can </w:t>
        </w:r>
      </w:ins>
      <w:ins w:id="295" w:author="Frances Tibble" w:date="2017-12-14T05:35:00Z">
        <w:r w:rsidR="17586867">
          <w:rPr>
            <w:rFonts w:ascii="Segoe UI Light" w:hAnsi="Segoe UI Light" w:cs="Segoe UI Light"/>
            <w:sz w:val="22"/>
            <w:szCs w:val="22"/>
          </w:rPr>
          <w:t>'</w:t>
        </w:r>
      </w:ins>
      <w:ins w:id="296" w:author="Andrew Fryer (@DEEPFAT)" w:date="2017-12-12T19:29:00Z">
        <w:r w:rsidR="009F7976">
          <w:rPr>
            <w:rFonts w:ascii="Segoe UI Light" w:hAnsi="Segoe UI Light" w:cs="Segoe UI Light"/>
            <w:sz w:val="22"/>
            <w:szCs w:val="22"/>
          </w:rPr>
          <w:t>save as</w:t>
        </w:r>
      </w:ins>
      <w:ins w:id="297" w:author="Frances Tibble" w:date="2017-12-14T05:35:00Z">
        <w:r w:rsidR="17586867">
          <w:rPr>
            <w:rFonts w:ascii="Segoe UI Light" w:hAnsi="Segoe UI Light" w:cs="Segoe UI Light"/>
            <w:sz w:val="22"/>
            <w:szCs w:val="22"/>
          </w:rPr>
          <w:t>'</w:t>
        </w:r>
      </w:ins>
      <w:ins w:id="298" w:author="Andrew Fryer (@DEEPFAT)" w:date="2017-12-12T19:29:00Z">
        <w:r w:rsidR="009F7976">
          <w:rPr>
            <w:rFonts w:ascii="Segoe UI Light" w:hAnsi="Segoe UI Light" w:cs="Segoe UI Light"/>
            <w:sz w:val="22"/>
            <w:szCs w:val="22"/>
          </w:rPr>
          <w:t xml:space="preserve"> and give our exp</w:t>
        </w:r>
        <w:del w:id="299" w:author="Frances Tibble" w:date="2017-12-14T05:35:00Z">
          <w:r w:rsidR="009F7976" w:rsidDel="758D9882">
            <w:rPr>
              <w:rFonts w:ascii="Segoe UI Light" w:hAnsi="Segoe UI Light" w:cs="Segoe UI Light"/>
              <w:sz w:val="22"/>
              <w:szCs w:val="22"/>
            </w:rPr>
            <w:delText>i</w:delText>
          </w:r>
        </w:del>
        <w:r w:rsidR="009F7976">
          <w:rPr>
            <w:rFonts w:ascii="Segoe UI Light" w:hAnsi="Segoe UI Light" w:cs="Segoe UI Light"/>
            <w:sz w:val="22"/>
            <w:szCs w:val="22"/>
          </w:rPr>
          <w:t>er</w:t>
        </w:r>
      </w:ins>
      <w:ins w:id="300" w:author="Frances Tibble" w:date="2017-12-14T05:35:00Z">
        <w:r w:rsidR="758D9882">
          <w:rPr>
            <w:rFonts w:ascii="Segoe UI Light" w:hAnsi="Segoe UI Light" w:cs="Segoe UI Light"/>
            <w:sz w:val="22"/>
            <w:szCs w:val="22"/>
          </w:rPr>
          <w:t>i</w:t>
        </w:r>
      </w:ins>
      <w:ins w:id="301" w:author="Andrew Fryer (@DEEPFAT)" w:date="2017-12-12T19:29:00Z">
        <w:r w:rsidR="00B7337A">
          <w:rPr>
            <w:rFonts w:ascii="Segoe UI Light" w:hAnsi="Segoe UI Light" w:cs="Segoe UI Light"/>
            <w:sz w:val="22"/>
            <w:szCs w:val="22"/>
          </w:rPr>
          <w:t>m</w:t>
        </w:r>
        <w:r w:rsidR="009F7976">
          <w:rPr>
            <w:rFonts w:ascii="Segoe UI Light" w:hAnsi="Segoe UI Light" w:cs="Segoe UI Light"/>
            <w:sz w:val="22"/>
            <w:szCs w:val="22"/>
          </w:rPr>
          <w:t>ents meaningful names like V01 as we go along</w:t>
        </w:r>
        <w:r w:rsidR="00B7337A">
          <w:rPr>
            <w:rFonts w:ascii="Segoe UI Light" w:hAnsi="Segoe UI Light" w:cs="Segoe UI Light"/>
            <w:sz w:val="22"/>
            <w:szCs w:val="22"/>
          </w:rPr>
          <w:t>.</w:t>
        </w:r>
      </w:ins>
    </w:p>
    <w:p w14:paraId="2083541D" w14:textId="5ADF2D5F" w:rsidR="00B7337A" w:rsidRDefault="00B7337A" w:rsidP="00EF7693">
      <w:pPr>
        <w:rPr>
          <w:ins w:id="302" w:author="Andrew Fryer (@DEEPFAT)" w:date="2017-12-12T19:29:00Z"/>
          <w:rFonts w:ascii="Segoe UI Light" w:hAnsi="Segoe UI Light" w:cs="Segoe UI Light"/>
          <w:sz w:val="22"/>
          <w:szCs w:val="22"/>
        </w:rPr>
      </w:pPr>
    </w:p>
    <w:p w14:paraId="1FBD398D" w14:textId="7C480F7D" w:rsidR="00B7337A" w:rsidRDefault="00B7337A" w:rsidP="00EF7693">
      <w:pPr>
        <w:rPr>
          <w:ins w:id="303" w:author="Andrew Fryer (@DEEPFAT)" w:date="2017-12-12T19:30:00Z"/>
          <w:rFonts w:ascii="Segoe UI Light" w:hAnsi="Segoe UI Light" w:cs="Segoe UI Light"/>
          <w:sz w:val="22"/>
          <w:szCs w:val="22"/>
        </w:rPr>
      </w:pPr>
      <w:ins w:id="304" w:author="Andrew Fryer (@DEEPFAT)" w:date="2017-12-12T19:29:00Z">
        <w:r>
          <w:rPr>
            <w:rFonts w:ascii="Segoe UI Light" w:hAnsi="Segoe UI Light" w:cs="Segoe UI Light"/>
            <w:sz w:val="22"/>
            <w:szCs w:val="22"/>
          </w:rPr>
          <w:t xml:space="preserve">Now we have data we can </w:t>
        </w:r>
      </w:ins>
      <w:ins w:id="305" w:author="Andrew Fryer (@DEEPFAT)" w:date="2017-12-12T19:30:00Z">
        <w:r>
          <w:rPr>
            <w:rFonts w:ascii="Segoe UI Light" w:hAnsi="Segoe UI Light" w:cs="Segoe UI Light"/>
            <w:sz w:val="22"/>
            <w:szCs w:val="22"/>
          </w:rPr>
          <w:t xml:space="preserve">immediately look at it, </w:t>
        </w:r>
        <w:proofErr w:type="gramStart"/>
        <w:r>
          <w:rPr>
            <w:rFonts w:ascii="Segoe UI Light" w:hAnsi="Segoe UI Light" w:cs="Segoe UI Light"/>
            <w:sz w:val="22"/>
            <w:szCs w:val="22"/>
          </w:rPr>
          <w:t>Right</w:t>
        </w:r>
        <w:proofErr w:type="gramEnd"/>
        <w:r>
          <w:rPr>
            <w:rFonts w:ascii="Segoe UI Light" w:hAnsi="Segoe UI Light" w:cs="Segoe UI Light"/>
            <w:sz w:val="22"/>
            <w:szCs w:val="22"/>
          </w:rPr>
          <w:t xml:space="preserve"> click on the circle at the bottom of the dataset</w:t>
        </w:r>
        <w:r w:rsidR="00700F42">
          <w:rPr>
            <w:rFonts w:ascii="Segoe UI Light" w:hAnsi="Segoe UI Light" w:cs="Segoe UI Light"/>
            <w:sz w:val="22"/>
            <w:szCs w:val="22"/>
          </w:rPr>
          <w:t xml:space="preserve"> and select visualise:</w:t>
        </w:r>
      </w:ins>
    </w:p>
    <w:p w14:paraId="7387204C" w14:textId="11EF90D7" w:rsidR="00700F42" w:rsidRDefault="00F673F7" w:rsidP="00EF7693">
      <w:pPr>
        <w:rPr>
          <w:ins w:id="306" w:author="Andrew Fryer (@DEEPFAT)" w:date="2017-12-12T19:29:00Z"/>
          <w:rFonts w:ascii="Segoe UI Light" w:hAnsi="Segoe UI Light" w:cs="Segoe UI Light"/>
          <w:sz w:val="22"/>
          <w:szCs w:val="22"/>
        </w:rPr>
      </w:pPr>
      <w:ins w:id="307" w:author="Andrew Fryer (@DEEPFAT)" w:date="2017-12-12T19:31:00Z">
        <w:r>
          <w:rPr>
            <w:noProof/>
          </w:rPr>
          <w:drawing>
            <wp:inline distT="0" distB="0" distL="0" distR="0" wp14:anchorId="2E943630" wp14:editId="2818C427">
              <wp:extent cx="5489542" cy="2519315"/>
              <wp:effectExtent l="19050" t="19050" r="16510" b="14605"/>
              <wp:docPr id="175274248" name="Picture 17527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781" t="17293" r="6483" b="10912"/>
                      <a:stretch/>
                    </pic:blipFill>
                    <pic:spPr bwMode="auto">
                      <a:xfrm>
                        <a:off x="0" y="0"/>
                        <a:ext cx="5490513" cy="2519761"/>
                      </a:xfrm>
                      <a:prstGeom prst="rect">
                        <a:avLst/>
                      </a:prstGeom>
                      <a:ln>
                        <a:solidFill>
                          <a:schemeClr val="tx2">
                            <a:lumMod val="75000"/>
                          </a:schemeClr>
                        </a:solidFill>
                      </a:ln>
                      <a:extLst>
                        <a:ext uri="{53640926-AAD7-44D8-BBD7-CCE9431645EC}">
                          <a14:shadowObscured xmlns:a14="http://schemas.microsoft.com/office/drawing/2010/main"/>
                        </a:ext>
                      </a:extLst>
                    </pic:spPr>
                  </pic:pic>
                </a:graphicData>
              </a:graphic>
            </wp:inline>
          </w:drawing>
        </w:r>
      </w:ins>
    </w:p>
    <w:p w14:paraId="387A9292" w14:textId="5BF02865" w:rsidR="00CA2B7D" w:rsidRDefault="007C1AB5" w:rsidP="00D41E31">
      <w:pPr>
        <w:rPr>
          <w:ins w:id="308" w:author="Andrew Fryer (@DEEPFAT)" w:date="2017-12-12T19:33:00Z"/>
          <w:rFonts w:ascii="Segoe UI Light" w:hAnsi="Segoe UI Light" w:cs="Segoe UI Light"/>
          <w:sz w:val="22"/>
          <w:szCs w:val="22"/>
        </w:rPr>
      </w:pPr>
      <w:ins w:id="309" w:author="Andrew Fryer (@DEEPFAT)" w:date="2017-12-12T19:31:00Z">
        <w:r>
          <w:rPr>
            <w:rFonts w:ascii="Segoe UI Light" w:hAnsi="Segoe UI Light" w:cs="Segoe UI Light"/>
            <w:sz w:val="22"/>
            <w:szCs w:val="22"/>
          </w:rPr>
          <w:lastRenderedPageBreak/>
          <w:t>We can quickly see key information about the data – there are only 768 rows in 9 columns. We can se</w:t>
        </w:r>
      </w:ins>
      <w:ins w:id="310" w:author="Andrew Fryer (@DEEPFAT)" w:date="2017-12-12T19:32:00Z">
        <w:r>
          <w:rPr>
            <w:rFonts w:ascii="Segoe UI Light" w:hAnsi="Segoe UI Light" w:cs="Segoe UI Light"/>
            <w:sz w:val="22"/>
            <w:szCs w:val="22"/>
          </w:rPr>
          <w:t xml:space="preserve">e </w:t>
        </w:r>
        <w:r w:rsidR="00386E95">
          <w:rPr>
            <w:rFonts w:ascii="Segoe UI Light" w:hAnsi="Segoe UI Light" w:cs="Segoe UI Light"/>
            <w:sz w:val="22"/>
            <w:szCs w:val="22"/>
          </w:rPr>
          <w:t>stats about a numeric column by selecting it. S</w:t>
        </w:r>
        <w:r w:rsidR="00504DD0">
          <w:rPr>
            <w:rFonts w:ascii="Segoe UI Light" w:hAnsi="Segoe UI Light" w:cs="Segoe UI Light"/>
            <w:sz w:val="22"/>
            <w:szCs w:val="22"/>
          </w:rPr>
          <w:t>elect the Class variable (0 or</w:t>
        </w:r>
      </w:ins>
      <w:ins w:id="311" w:author="Frances Tibble" w:date="2017-12-14T05:36:00Z">
        <w:r w:rsidR="109F0F8D">
          <w:rPr>
            <w:rFonts w:ascii="Segoe UI Light" w:hAnsi="Segoe UI Light" w:cs="Segoe UI Light"/>
            <w:sz w:val="22"/>
            <w:szCs w:val="22"/>
          </w:rPr>
          <w:t xml:space="preserve"> </w:t>
        </w:r>
      </w:ins>
      <w:ins w:id="312" w:author="Andrew Fryer (@DEEPFAT)" w:date="2017-12-12T19:32:00Z">
        <w:r w:rsidR="00504DD0">
          <w:rPr>
            <w:rFonts w:ascii="Segoe UI Light" w:hAnsi="Segoe UI Light" w:cs="Segoe UI Light"/>
            <w:sz w:val="22"/>
            <w:szCs w:val="22"/>
          </w:rPr>
          <w:t>1) and</w:t>
        </w:r>
      </w:ins>
      <w:ins w:id="313" w:author="Andrew Fryer (@DEEPFAT)" w:date="2017-12-12T19:33:00Z">
        <w:r w:rsidR="006D5327">
          <w:rPr>
            <w:rFonts w:ascii="Segoe UI Light" w:hAnsi="Segoe UI Light" w:cs="Segoe UI Light"/>
            <w:sz w:val="22"/>
            <w:szCs w:val="22"/>
          </w:rPr>
          <w:t xml:space="preserve"> we’ll see data about that column on the </w:t>
        </w:r>
        <w:proofErr w:type="gramStart"/>
        <w:r w:rsidR="006D5327">
          <w:rPr>
            <w:rFonts w:ascii="Segoe UI Light" w:hAnsi="Segoe UI Light" w:cs="Segoe UI Light"/>
            <w:sz w:val="22"/>
            <w:szCs w:val="22"/>
          </w:rPr>
          <w:t>right hand</w:t>
        </w:r>
        <w:proofErr w:type="gramEnd"/>
        <w:r w:rsidR="006D5327">
          <w:rPr>
            <w:rFonts w:ascii="Segoe UI Light" w:hAnsi="Segoe UI Light" w:cs="Segoe UI Light"/>
            <w:sz w:val="22"/>
            <w:szCs w:val="22"/>
          </w:rPr>
          <w:t xml:space="preserve"> side:</w:t>
        </w:r>
      </w:ins>
    </w:p>
    <w:p w14:paraId="0C1D1423" w14:textId="3DB21385" w:rsidR="006D5327" w:rsidRDefault="006D5327" w:rsidP="00D41E31">
      <w:pPr>
        <w:rPr>
          <w:ins w:id="314" w:author="Andrew Fryer (@DEEPFAT)" w:date="2017-12-12T19:27:00Z"/>
          <w:rFonts w:ascii="Segoe UI Light" w:hAnsi="Segoe UI Light" w:cs="Segoe UI Light"/>
          <w:sz w:val="22"/>
          <w:szCs w:val="22"/>
        </w:rPr>
      </w:pPr>
      <w:ins w:id="315" w:author="Andrew Fryer (@DEEPFAT)" w:date="2017-12-12T19:33:00Z">
        <w:r>
          <w:rPr>
            <w:noProof/>
          </w:rPr>
          <w:drawing>
            <wp:inline distT="0" distB="0" distL="0" distR="0" wp14:anchorId="73A3B659" wp14:editId="13D2059E">
              <wp:extent cx="1339996" cy="2901594"/>
              <wp:effectExtent l="0" t="0" r="0" b="0"/>
              <wp:docPr id="175274249" name="Picture 17527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918" t="18610" r="6938" b="8855"/>
                      <a:stretch/>
                    </pic:blipFill>
                    <pic:spPr bwMode="auto">
                      <a:xfrm>
                        <a:off x="0" y="0"/>
                        <a:ext cx="1341010" cy="2903790"/>
                      </a:xfrm>
                      <a:prstGeom prst="rect">
                        <a:avLst/>
                      </a:prstGeom>
                      <a:ln>
                        <a:noFill/>
                      </a:ln>
                      <a:extLst>
                        <a:ext uri="{53640926-AAD7-44D8-BBD7-CCE9431645EC}">
                          <a14:shadowObscured xmlns:a14="http://schemas.microsoft.com/office/drawing/2010/main"/>
                        </a:ext>
                      </a:extLst>
                    </pic:spPr>
                  </pic:pic>
                </a:graphicData>
              </a:graphic>
            </wp:inline>
          </w:drawing>
        </w:r>
      </w:ins>
    </w:p>
    <w:p w14:paraId="5E63EBF7" w14:textId="4AEBB2A7" w:rsidR="00CA2B7D" w:rsidRDefault="00340683" w:rsidP="00D41E31">
      <w:pPr>
        <w:rPr>
          <w:ins w:id="316" w:author="Andrew Fryer (@DEEPFAT)" w:date="2017-12-12T19:37:00Z"/>
          <w:rFonts w:ascii="Segoe UI Light" w:hAnsi="Segoe UI Light" w:cs="Segoe UI Light"/>
          <w:sz w:val="22"/>
          <w:szCs w:val="22"/>
        </w:rPr>
      </w:pPr>
      <w:ins w:id="317" w:author="Andrew Fryer (@DEEPFAT)" w:date="2017-12-12T19:34:00Z">
        <w:r>
          <w:rPr>
            <w:rFonts w:ascii="Segoe UI Light" w:hAnsi="Segoe UI Light" w:cs="Segoe UI Light"/>
            <w:sz w:val="22"/>
            <w:szCs w:val="22"/>
          </w:rPr>
          <w:t xml:space="preserve">We can immediately see that </w:t>
        </w:r>
        <w:r w:rsidR="007E6AF8">
          <w:rPr>
            <w:rFonts w:ascii="Segoe UI Light" w:hAnsi="Segoe UI Light" w:cs="Segoe UI Light"/>
            <w:sz w:val="22"/>
            <w:szCs w:val="22"/>
          </w:rPr>
          <w:t>there are only two values (0 or 1</w:t>
        </w:r>
        <w:r w:rsidR="007E6AF8" w:rsidRPr="007E6AF8">
          <w:rPr>
            <w:rFonts w:ascii="Segoe UI Emoji" w:eastAsia="Segoe UI Emoji" w:hAnsi="Segoe UI Emoji" w:cs="Segoe UI Emoji"/>
          </w:rPr>
          <w:t>😊</w:t>
        </w:r>
        <w:r w:rsidR="007E6AF8">
          <w:rPr>
            <w:rFonts w:ascii="Segoe UI Light" w:hAnsi="Segoe UI Light" w:cs="Segoe UI Light"/>
            <w:sz w:val="22"/>
            <w:szCs w:val="22"/>
          </w:rPr>
          <w:t>) and that there are</w:t>
        </w:r>
      </w:ins>
      <w:ins w:id="318" w:author="Andrew Fryer (@DEEPFAT)" w:date="2017-12-12T19:35:00Z">
        <w:r w:rsidR="007E6AF8">
          <w:rPr>
            <w:rFonts w:ascii="Segoe UI Light" w:hAnsi="Segoe UI Light" w:cs="Segoe UI Light"/>
            <w:sz w:val="22"/>
            <w:szCs w:val="22"/>
          </w:rPr>
          <w:t xml:space="preserve"> about </w:t>
        </w:r>
        <w:r w:rsidR="007013E8">
          <w:rPr>
            <w:rFonts w:ascii="Segoe UI Light" w:hAnsi="Segoe UI Light" w:cs="Segoe UI Light"/>
            <w:sz w:val="22"/>
            <w:szCs w:val="22"/>
          </w:rPr>
          <w:t xml:space="preserve">35% of these people with diabetes (in this case the mean of </w:t>
        </w:r>
      </w:ins>
      <w:ins w:id="319" w:author="Andrew Fryer (@DEEPFAT)" w:date="2017-12-12T19:36:00Z">
        <w:r w:rsidR="00B13185">
          <w:rPr>
            <w:rFonts w:ascii="Segoe UI Light" w:hAnsi="Segoe UI Light" w:cs="Segoe UI Light"/>
            <w:sz w:val="22"/>
            <w:szCs w:val="22"/>
          </w:rPr>
          <w:t>0.</w:t>
        </w:r>
      </w:ins>
      <w:ins w:id="320" w:author="Andrew Fryer (@DEEPFAT)" w:date="2017-12-12T19:35:00Z">
        <w:r w:rsidR="007013E8">
          <w:rPr>
            <w:rFonts w:ascii="Segoe UI Light" w:hAnsi="Segoe UI Light" w:cs="Segoe UI Light"/>
            <w:sz w:val="22"/>
            <w:szCs w:val="22"/>
          </w:rPr>
          <w:t>349 gives us that empirically as well)</w:t>
        </w:r>
      </w:ins>
      <w:ins w:id="321" w:author="Andrew Fryer (@DEEPFAT)" w:date="2017-12-12T19:36:00Z">
        <w:r w:rsidR="00B13185">
          <w:rPr>
            <w:rFonts w:ascii="Segoe UI Light" w:hAnsi="Segoe UI Light" w:cs="Segoe UI Light"/>
            <w:sz w:val="22"/>
            <w:szCs w:val="22"/>
          </w:rPr>
          <w:t>.</w:t>
        </w:r>
      </w:ins>
    </w:p>
    <w:p w14:paraId="4F319E5D" w14:textId="3D952CA1" w:rsidR="004D0F86" w:rsidRDefault="004D0F86" w:rsidP="00D41E31">
      <w:pPr>
        <w:rPr>
          <w:ins w:id="322" w:author="Andrew Fryer (@DEEPFAT)" w:date="2017-12-12T19:37:00Z"/>
          <w:rFonts w:ascii="Segoe UI Light" w:hAnsi="Segoe UI Light" w:cs="Segoe UI Light"/>
          <w:sz w:val="22"/>
          <w:szCs w:val="22"/>
        </w:rPr>
      </w:pPr>
    </w:p>
    <w:p w14:paraId="3030EFED" w14:textId="17DD0251" w:rsidR="00997F5B" w:rsidRDefault="004D0F86" w:rsidP="00D41E31">
      <w:pPr>
        <w:rPr>
          <w:ins w:id="323" w:author="Andrew Fryer (@DEEPFAT)" w:date="2017-12-12T19:38:00Z"/>
          <w:rFonts w:ascii="Segoe UI Light" w:hAnsi="Segoe UI Light" w:cs="Segoe UI Light"/>
          <w:sz w:val="22"/>
          <w:szCs w:val="22"/>
        </w:rPr>
      </w:pPr>
      <w:ins w:id="324" w:author="Andrew Fryer (@DEEPFAT)" w:date="2017-12-12T19:37:00Z">
        <w:r>
          <w:rPr>
            <w:rFonts w:ascii="Segoe UI Light" w:hAnsi="Segoe UI Light" w:cs="Segoe UI Light"/>
            <w:sz w:val="22"/>
            <w:szCs w:val="22"/>
          </w:rPr>
          <w:t>Ordinarily we’d want to clean and check this data before doing anything else with it</w:t>
        </w:r>
        <w:r w:rsidR="00154999">
          <w:rPr>
            <w:rFonts w:ascii="Segoe UI Light" w:hAnsi="Segoe UI Light" w:cs="Segoe UI Light"/>
            <w:sz w:val="22"/>
            <w:szCs w:val="22"/>
          </w:rPr>
          <w:t xml:space="preserve">, </w:t>
        </w:r>
      </w:ins>
      <w:ins w:id="325" w:author="Andrew Fryer (@DEEPFAT)" w:date="2017-12-12T19:38:00Z">
        <w:r w:rsidR="00997F5B">
          <w:rPr>
            <w:rFonts w:ascii="Segoe UI Light" w:hAnsi="Segoe UI Light" w:cs="Segoe UI Light"/>
            <w:sz w:val="22"/>
            <w:szCs w:val="22"/>
          </w:rPr>
          <w:t>so what might that entail?</w:t>
        </w:r>
      </w:ins>
    </w:p>
    <w:p w14:paraId="4AA6E6D5" w14:textId="77777777" w:rsidR="00D51183" w:rsidRPr="00D51183" w:rsidRDefault="00997F5B">
      <w:pPr>
        <w:pStyle w:val="ListParagraph"/>
        <w:numPr>
          <w:ilvl w:val="0"/>
          <w:numId w:val="25"/>
        </w:numPr>
        <w:rPr>
          <w:rFonts w:ascii="Segoe UI Light" w:hAnsi="Segoe UI Light" w:cs="Segoe UI Light"/>
          <w:sz w:val="22"/>
          <w:szCs w:val="22"/>
          <w:rPrChange w:id="326" w:author="Frances Tibble" w:date="2017-12-14T09:41:00Z">
            <w:rPr/>
          </w:rPrChange>
        </w:rPr>
        <w:pPrChange w:id="327" w:author="Frances Tibble" w:date="2017-12-14T09:41:00Z">
          <w:pPr/>
        </w:pPrChange>
      </w:pPr>
      <w:proofErr w:type="gramStart"/>
      <w:ins w:id="328" w:author="Andrew Fryer (@DEEPFAT)" w:date="2017-12-12T19:38:00Z">
        <w:r w:rsidRPr="00D51183">
          <w:rPr>
            <w:rFonts w:ascii="Segoe UI Light" w:hAnsi="Segoe UI Light" w:cs="Segoe UI Light"/>
            <w:sz w:val="22"/>
            <w:szCs w:val="22"/>
            <w:rPrChange w:id="329" w:author="Andrew Fryer (@DEEPFAT)" w:date="2017-12-12T19:40:00Z">
              <w:rPr/>
            </w:rPrChange>
          </w:rPr>
          <w:t>Typically</w:t>
        </w:r>
        <w:proofErr w:type="gramEnd"/>
        <w:r w:rsidRPr="00D51183">
          <w:rPr>
            <w:rFonts w:ascii="Segoe UI Light" w:hAnsi="Segoe UI Light" w:cs="Segoe UI Light"/>
            <w:sz w:val="22"/>
            <w:szCs w:val="22"/>
            <w:rPrChange w:id="330" w:author="Andrew Fryer (@DEEPFAT)" w:date="2017-12-12T19:40:00Z">
              <w:rPr/>
            </w:rPrChange>
          </w:rPr>
          <w:t xml:space="preserve"> we’d want to </w:t>
        </w:r>
        <w:r w:rsidR="00884111" w:rsidRPr="00D51183">
          <w:rPr>
            <w:rFonts w:ascii="Segoe UI Light" w:hAnsi="Segoe UI Light" w:cs="Segoe UI Light"/>
            <w:sz w:val="22"/>
            <w:szCs w:val="22"/>
            <w:rPrChange w:id="331" w:author="Andrew Fryer (@DEEPFAT)" w:date="2017-12-12T19:40:00Z">
              <w:rPr/>
            </w:rPrChange>
          </w:rPr>
          <w:t>check for null values and dup</w:t>
        </w:r>
      </w:ins>
      <w:ins w:id="332" w:author="Andrew Fryer (@DEEPFAT)" w:date="2017-12-12T19:39:00Z">
        <w:r w:rsidR="00884111" w:rsidRPr="00D51183">
          <w:rPr>
            <w:rFonts w:ascii="Segoe UI Light" w:hAnsi="Segoe UI Light" w:cs="Segoe UI Light"/>
            <w:sz w:val="22"/>
            <w:szCs w:val="22"/>
            <w:rPrChange w:id="333" w:author="Andrew Fryer (@DEEPFAT)" w:date="2017-12-12T19:40:00Z">
              <w:rPr/>
            </w:rPrChange>
          </w:rPr>
          <w:t>l</w:t>
        </w:r>
      </w:ins>
      <w:ins w:id="334" w:author="Andrew Fryer (@DEEPFAT)" w:date="2017-12-12T19:38:00Z">
        <w:r w:rsidR="00884111" w:rsidRPr="00D51183">
          <w:rPr>
            <w:rFonts w:ascii="Segoe UI Light" w:hAnsi="Segoe UI Light" w:cs="Segoe UI Light"/>
            <w:sz w:val="22"/>
            <w:szCs w:val="22"/>
            <w:rPrChange w:id="335" w:author="Andrew Fryer (@DEEPFAT)" w:date="2017-12-12T19:40:00Z">
              <w:rPr/>
            </w:rPrChange>
          </w:rPr>
          <w:t>icates an</w:t>
        </w:r>
      </w:ins>
      <w:ins w:id="336" w:author="Andrew Fryer (@DEEPFAT)" w:date="2017-12-12T19:39:00Z">
        <w:r w:rsidR="00884111" w:rsidRPr="00D51183">
          <w:rPr>
            <w:rFonts w:ascii="Segoe UI Light" w:hAnsi="Segoe UI Light" w:cs="Segoe UI Light"/>
            <w:sz w:val="22"/>
            <w:szCs w:val="22"/>
            <w:rPrChange w:id="337" w:author="Andrew Fryer (@DEEPFAT)" w:date="2017-12-12T19:40:00Z">
              <w:rPr/>
            </w:rPrChange>
          </w:rPr>
          <w:t>d have techniques to eliminate these</w:t>
        </w:r>
        <w:r w:rsidR="00D51183" w:rsidRPr="00D51183">
          <w:rPr>
            <w:rFonts w:ascii="Segoe UI Light" w:hAnsi="Segoe UI Light" w:cs="Segoe UI Light"/>
            <w:sz w:val="22"/>
            <w:szCs w:val="22"/>
            <w:rPrChange w:id="338" w:author="Andrew Fryer (@DEEPFAT)" w:date="2017-12-12T19:40:00Z">
              <w:rPr/>
            </w:rPrChange>
          </w:rPr>
          <w:t xml:space="preserve">.  </w:t>
        </w:r>
      </w:ins>
    </w:p>
    <w:p w14:paraId="14EBEDF3" w14:textId="6DAFDE2E" w:rsidR="00997F5B" w:rsidRDefault="00D51183" w:rsidP="00D51183">
      <w:pPr>
        <w:pStyle w:val="ListParagraph"/>
        <w:numPr>
          <w:ilvl w:val="0"/>
          <w:numId w:val="25"/>
        </w:numPr>
        <w:rPr>
          <w:ins w:id="339" w:author="Andrew Fryer (@DEEPFAT)" w:date="2017-12-12T19:42:00Z"/>
          <w:rFonts w:ascii="Segoe UI Light" w:hAnsi="Segoe UI Light" w:cs="Segoe UI Light"/>
          <w:sz w:val="22"/>
          <w:szCs w:val="22"/>
        </w:rPr>
      </w:pPr>
      <w:ins w:id="340" w:author="Andrew Fryer (@DEEPFAT)" w:date="2017-12-12T19:39:00Z">
        <w:r w:rsidRPr="00D51183">
          <w:rPr>
            <w:rFonts w:ascii="Segoe UI Light" w:hAnsi="Segoe UI Light" w:cs="Segoe UI Light"/>
            <w:sz w:val="22"/>
            <w:szCs w:val="22"/>
            <w:rPrChange w:id="341" w:author="Andrew Fryer (@DEEPFAT)" w:date="2017-12-12T19:40:00Z">
              <w:rPr/>
            </w:rPrChange>
          </w:rPr>
          <w:t>We may also want to adapt the data into new types of data</w:t>
        </w:r>
        <w:del w:id="342" w:author="Frances Tibble" w:date="2017-12-14T06:13:00Z">
          <w:r w:rsidRPr="00D51183" w:rsidDel="2DD4582B">
            <w:rPr>
              <w:rFonts w:ascii="Segoe UI Light" w:hAnsi="Segoe UI Light" w:cs="Segoe UI Light"/>
              <w:sz w:val="22"/>
              <w:szCs w:val="22"/>
              <w:rPrChange w:id="343" w:author="Andrew Fryer (@DEEPFAT)" w:date="2017-12-12T19:40:00Z">
                <w:rPr/>
              </w:rPrChange>
            </w:rPr>
            <w:delText xml:space="preserve"> </w:delText>
          </w:r>
        </w:del>
        <w:r w:rsidR="00884111" w:rsidRPr="00D51183">
          <w:rPr>
            <w:rFonts w:ascii="Segoe UI Light" w:hAnsi="Segoe UI Light" w:cs="Segoe UI Light"/>
            <w:sz w:val="22"/>
            <w:szCs w:val="22"/>
            <w:rPrChange w:id="344" w:author="Andrew Fryer (@DEEPFAT)" w:date="2017-12-12T19:40:00Z">
              <w:rPr/>
            </w:rPrChange>
          </w:rPr>
          <w:t xml:space="preserve"> </w:t>
        </w:r>
      </w:ins>
      <w:ins w:id="345" w:author="Andrew Fryer (@DEEPFAT)" w:date="2017-12-12T19:40:00Z">
        <w:r w:rsidR="00265787">
          <w:rPr>
            <w:rFonts w:ascii="Segoe UI Light" w:hAnsi="Segoe UI Light" w:cs="Segoe UI Light"/>
            <w:sz w:val="22"/>
            <w:szCs w:val="22"/>
          </w:rPr>
          <w:t>- for example we might put num</w:t>
        </w:r>
      </w:ins>
      <w:ins w:id="346" w:author="Andrew Fryer (@DEEPFAT)" w:date="2017-12-12T19:42:00Z">
        <w:r w:rsidR="003C1374">
          <w:rPr>
            <w:rFonts w:ascii="Segoe UI Light" w:hAnsi="Segoe UI Light" w:cs="Segoe UI Light"/>
            <w:sz w:val="22"/>
            <w:szCs w:val="22"/>
          </w:rPr>
          <w:t>eri</w:t>
        </w:r>
      </w:ins>
      <w:ins w:id="347" w:author="Andrew Fryer (@DEEPFAT)" w:date="2017-12-12T19:40:00Z">
        <w:r w:rsidR="00265787">
          <w:rPr>
            <w:rFonts w:ascii="Segoe UI Light" w:hAnsi="Segoe UI Light" w:cs="Segoe UI Light"/>
            <w:sz w:val="22"/>
            <w:szCs w:val="22"/>
          </w:rPr>
          <w:t xml:space="preserve">cal values into bins (aka quantisation) </w:t>
        </w:r>
        <w:r w:rsidR="00906B29">
          <w:rPr>
            <w:rFonts w:ascii="Segoe UI Light" w:hAnsi="Segoe UI Light" w:cs="Segoe UI Light"/>
            <w:sz w:val="22"/>
            <w:szCs w:val="22"/>
          </w:rPr>
          <w:t>In this data set we mi</w:t>
        </w:r>
      </w:ins>
      <w:ins w:id="348" w:author="Andrew Fryer (@DEEPFAT)" w:date="2017-12-12T19:41:00Z">
        <w:r w:rsidR="00906B29">
          <w:rPr>
            <w:rFonts w:ascii="Segoe UI Light" w:hAnsi="Segoe UI Light" w:cs="Segoe UI Light"/>
            <w:sz w:val="22"/>
            <w:szCs w:val="22"/>
          </w:rPr>
          <w:t xml:space="preserve">ght do that for any of the numeric data e.g. </w:t>
        </w:r>
        <w:r w:rsidR="003C1374">
          <w:rPr>
            <w:rFonts w:ascii="Segoe UI Light" w:hAnsi="Segoe UI Light" w:cs="Segoe UI Light"/>
            <w:sz w:val="22"/>
            <w:szCs w:val="22"/>
          </w:rPr>
          <w:t xml:space="preserve">create five bins for different </w:t>
        </w:r>
      </w:ins>
      <w:ins w:id="349" w:author="Frances Tibble" w:date="2017-12-14T06:13:00Z">
        <w:r w:rsidR="2DD4582B">
          <w:rPr>
            <w:rFonts w:ascii="Segoe UI Light" w:hAnsi="Segoe UI Light" w:cs="Segoe UI Light"/>
            <w:sz w:val="22"/>
            <w:szCs w:val="22"/>
          </w:rPr>
          <w:t>BMI</w:t>
        </w:r>
      </w:ins>
      <w:ins w:id="350" w:author="Andrew Fryer (@DEEPFAT)" w:date="2017-12-12T19:41:00Z">
        <w:r w:rsidR="003C1374">
          <w:rPr>
            <w:rFonts w:ascii="Segoe UI Light" w:hAnsi="Segoe UI Light" w:cs="Segoe UI Light"/>
            <w:sz w:val="22"/>
            <w:szCs w:val="22"/>
          </w:rPr>
          <w:t xml:space="preserve"> values and call them very low, low</w:t>
        </w:r>
      </w:ins>
      <w:ins w:id="351" w:author="Andrew Fryer (@DEEPFAT)" w:date="2017-12-12T19:42:00Z">
        <w:r w:rsidR="003C1374">
          <w:rPr>
            <w:rFonts w:ascii="Segoe UI Light" w:hAnsi="Segoe UI Light" w:cs="Segoe UI Light"/>
            <w:sz w:val="22"/>
            <w:szCs w:val="22"/>
          </w:rPr>
          <w:t>,</w:t>
        </w:r>
      </w:ins>
      <w:ins w:id="352" w:author="Andrew Fryer (@DEEPFAT)" w:date="2017-12-12T19:41:00Z">
        <w:r w:rsidR="003C1374">
          <w:rPr>
            <w:rFonts w:ascii="Segoe UI Light" w:hAnsi="Segoe UI Light" w:cs="Segoe UI Light"/>
            <w:sz w:val="22"/>
            <w:szCs w:val="22"/>
          </w:rPr>
          <w:t xml:space="preserve"> medium</w:t>
        </w:r>
      </w:ins>
      <w:ins w:id="353" w:author="Andrew Fryer (@DEEPFAT)" w:date="2017-12-12T19:42:00Z">
        <w:r w:rsidR="003C1374">
          <w:rPr>
            <w:rFonts w:ascii="Segoe UI Light" w:hAnsi="Segoe UI Light" w:cs="Segoe UI Light"/>
            <w:sz w:val="22"/>
            <w:szCs w:val="22"/>
          </w:rPr>
          <w:t>,</w:t>
        </w:r>
      </w:ins>
      <w:ins w:id="354" w:author="Andrew Fryer (@DEEPFAT)" w:date="2017-12-12T19:41:00Z">
        <w:r w:rsidR="003C1374">
          <w:rPr>
            <w:rFonts w:ascii="Segoe UI Light" w:hAnsi="Segoe UI Light" w:cs="Segoe UI Light"/>
            <w:sz w:val="22"/>
            <w:szCs w:val="22"/>
          </w:rPr>
          <w:t xml:space="preserve"> high</w:t>
        </w:r>
      </w:ins>
      <w:ins w:id="355" w:author="Andrew Fryer (@DEEPFAT)" w:date="2017-12-12T19:42:00Z">
        <w:r w:rsidR="003C1374">
          <w:rPr>
            <w:rFonts w:ascii="Segoe UI Light" w:hAnsi="Segoe UI Light" w:cs="Segoe UI Light"/>
            <w:sz w:val="22"/>
            <w:szCs w:val="22"/>
          </w:rPr>
          <w:t>,</w:t>
        </w:r>
      </w:ins>
      <w:ins w:id="356" w:author="Andrew Fryer (@DEEPFAT)" w:date="2017-12-12T19:41:00Z">
        <w:r w:rsidR="003C1374">
          <w:rPr>
            <w:rFonts w:ascii="Segoe UI Light" w:hAnsi="Segoe UI Light" w:cs="Segoe UI Light"/>
            <w:sz w:val="22"/>
            <w:szCs w:val="22"/>
          </w:rPr>
          <w:t xml:space="preserve"> very high</w:t>
        </w:r>
      </w:ins>
      <w:ins w:id="357" w:author="Andrew Fryer (@DEEPFAT)" w:date="2017-12-12T19:42:00Z">
        <w:r w:rsidR="00200243">
          <w:rPr>
            <w:rFonts w:ascii="Segoe UI Light" w:hAnsi="Segoe UI Light" w:cs="Segoe UI Light"/>
            <w:sz w:val="22"/>
            <w:szCs w:val="22"/>
          </w:rPr>
          <w:t>.</w:t>
        </w:r>
      </w:ins>
    </w:p>
    <w:p w14:paraId="22892C0C" w14:textId="1A173D7F" w:rsidR="00200243" w:rsidRDefault="00200243" w:rsidP="00D51183">
      <w:pPr>
        <w:pStyle w:val="ListParagraph"/>
        <w:numPr>
          <w:ilvl w:val="0"/>
          <w:numId w:val="25"/>
        </w:numPr>
        <w:rPr>
          <w:ins w:id="358" w:author="Andrew Fryer (@DEEPFAT)" w:date="2017-12-12T19:43:00Z"/>
          <w:rFonts w:ascii="Segoe UI Light" w:hAnsi="Segoe UI Light" w:cs="Segoe UI Light"/>
          <w:sz w:val="22"/>
          <w:szCs w:val="22"/>
        </w:rPr>
      </w:pPr>
      <w:ins w:id="359" w:author="Andrew Fryer (@DEEPFAT)" w:date="2017-12-12T19:42:00Z">
        <w:r>
          <w:rPr>
            <w:rFonts w:ascii="Segoe UI Light" w:hAnsi="Segoe UI Light" w:cs="Segoe UI Light"/>
            <w:sz w:val="22"/>
            <w:szCs w:val="22"/>
          </w:rPr>
          <w:t xml:space="preserve">If we don’t </w:t>
        </w:r>
      </w:ins>
      <w:ins w:id="360" w:author="Frances Tibble" w:date="2017-12-14T06:13:00Z">
        <w:r w:rsidR="2DD4582B">
          <w:rPr>
            <w:rFonts w:ascii="Segoe UI Light" w:hAnsi="Segoe UI Light" w:cs="Segoe UI Light"/>
            <w:sz w:val="22"/>
            <w:szCs w:val="22"/>
          </w:rPr>
          <w:t>d</w:t>
        </w:r>
      </w:ins>
      <w:ins w:id="361" w:author="Andrew Fryer (@DEEPFAT)" w:date="2017-12-12T19:42:00Z">
        <w:del w:id="362" w:author="Frances Tibble" w:date="2017-12-14T06:13:00Z">
          <w:r w:rsidDel="2DD4582B">
            <w:rPr>
              <w:rFonts w:ascii="Segoe UI Light" w:hAnsi="Segoe UI Light" w:cs="Segoe UI Light"/>
              <w:sz w:val="22"/>
              <w:szCs w:val="22"/>
            </w:rPr>
            <w:delText>t</w:delText>
          </w:r>
        </w:del>
        <w:r>
          <w:rPr>
            <w:rFonts w:ascii="Segoe UI Light" w:hAnsi="Segoe UI Light" w:cs="Segoe UI Light"/>
            <w:sz w:val="22"/>
            <w:szCs w:val="22"/>
          </w:rPr>
          <w:t>o that we</w:t>
        </w:r>
        <w:del w:id="363" w:author="Frances Tibble" w:date="2017-12-14T06:13:00Z">
          <w:r w:rsidDel="2DD4582B">
            <w:rPr>
              <w:rFonts w:ascii="Segoe UI Light" w:hAnsi="Segoe UI Light" w:cs="Segoe UI Light"/>
              <w:sz w:val="22"/>
              <w:szCs w:val="22"/>
            </w:rPr>
            <w:delText>’d</w:delText>
          </w:r>
        </w:del>
        <w:r>
          <w:rPr>
            <w:rFonts w:ascii="Segoe UI Light" w:hAnsi="Segoe UI Light" w:cs="Segoe UI Light"/>
            <w:sz w:val="22"/>
            <w:szCs w:val="22"/>
          </w:rPr>
          <w:t xml:space="preserve"> </w:t>
        </w:r>
      </w:ins>
      <w:ins w:id="364" w:author="Frances Tibble" w:date="2017-12-14T06:14:00Z">
        <w:r w:rsidR="1CFFE85B">
          <w:rPr>
            <w:rFonts w:ascii="Segoe UI Light" w:hAnsi="Segoe UI Light" w:cs="Segoe UI Light"/>
            <w:sz w:val="22"/>
            <w:szCs w:val="22"/>
          </w:rPr>
          <w:t>c</w:t>
        </w:r>
      </w:ins>
      <w:ins w:id="365" w:author="Andrew Fryer (@DEEPFAT)" w:date="2017-12-12T19:42:00Z">
        <w:del w:id="366" w:author="Frances Tibble" w:date="2017-12-14T06:14:00Z">
          <w:r w:rsidDel="1CFFE85B">
            <w:rPr>
              <w:rFonts w:ascii="Segoe UI Light" w:hAnsi="Segoe UI Light" w:cs="Segoe UI Light"/>
              <w:sz w:val="22"/>
              <w:szCs w:val="22"/>
            </w:rPr>
            <w:delText>w</w:delText>
          </w:r>
        </w:del>
        <w:r>
          <w:rPr>
            <w:rFonts w:ascii="Segoe UI Light" w:hAnsi="Segoe UI Light" w:cs="Segoe UI Light"/>
            <w:sz w:val="22"/>
            <w:szCs w:val="22"/>
          </w:rPr>
          <w:t>ould regular</w:t>
        </w:r>
        <w:r w:rsidR="00163C0A">
          <w:rPr>
            <w:rFonts w:ascii="Segoe UI Light" w:hAnsi="Segoe UI Light" w:cs="Segoe UI Light"/>
            <w:sz w:val="22"/>
            <w:szCs w:val="22"/>
          </w:rPr>
          <w:t>i</w:t>
        </w:r>
        <w:r>
          <w:rPr>
            <w:rFonts w:ascii="Segoe UI Light" w:hAnsi="Segoe UI Light" w:cs="Segoe UI Light"/>
            <w:sz w:val="22"/>
            <w:szCs w:val="22"/>
          </w:rPr>
          <w:t>se the data</w:t>
        </w:r>
        <w:r w:rsidR="00163C0A">
          <w:rPr>
            <w:rFonts w:ascii="Segoe UI Light" w:hAnsi="Segoe UI Light" w:cs="Segoe UI Light"/>
            <w:sz w:val="22"/>
            <w:szCs w:val="22"/>
          </w:rPr>
          <w:t xml:space="preserve"> so th</w:t>
        </w:r>
      </w:ins>
      <w:ins w:id="367" w:author="Andrew Fryer (@DEEPFAT)" w:date="2017-12-12T19:43:00Z">
        <w:r w:rsidR="00163C0A">
          <w:rPr>
            <w:rFonts w:ascii="Segoe UI Light" w:hAnsi="Segoe UI Light" w:cs="Segoe UI Light"/>
            <w:sz w:val="22"/>
            <w:szCs w:val="22"/>
          </w:rPr>
          <w:t xml:space="preserve">at all numeric values are </w:t>
        </w:r>
      </w:ins>
      <w:ins w:id="368" w:author="Frances Tibble" w:date="2017-12-14T06:14:00Z">
        <w:r w:rsidR="79F10D72">
          <w:rPr>
            <w:rFonts w:ascii="Segoe UI Light" w:hAnsi="Segoe UI Light" w:cs="Segoe UI Light"/>
            <w:sz w:val="22"/>
            <w:szCs w:val="22"/>
          </w:rPr>
          <w:t>scaled to be</w:t>
        </w:r>
      </w:ins>
      <w:ins w:id="369" w:author="Andrew Fryer (@DEEPFAT)" w:date="2017-12-12T19:43:00Z">
        <w:del w:id="370" w:author="Frances Tibble" w:date="2017-12-14T06:14:00Z">
          <w:r w:rsidR="00163C0A" w:rsidDel="79F10D72">
            <w:rPr>
              <w:rFonts w:ascii="Segoe UI Light" w:hAnsi="Segoe UI Light" w:cs="Segoe UI Light"/>
              <w:sz w:val="22"/>
              <w:szCs w:val="22"/>
            </w:rPr>
            <w:delText xml:space="preserve"> in order to</w:delText>
          </w:r>
        </w:del>
        <w:r w:rsidR="00163C0A">
          <w:rPr>
            <w:rFonts w:ascii="Segoe UI Light" w:hAnsi="Segoe UI Light" w:cs="Segoe UI Light"/>
            <w:sz w:val="22"/>
            <w:szCs w:val="22"/>
          </w:rPr>
          <w:t xml:space="preserve"> between 0 and 1 as this can help with certain types of algorithm and give better </w:t>
        </w:r>
        <w:r w:rsidR="004C0D16">
          <w:rPr>
            <w:rFonts w:ascii="Segoe UI Light" w:hAnsi="Segoe UI Light" w:cs="Segoe UI Light"/>
            <w:sz w:val="22"/>
            <w:szCs w:val="22"/>
          </w:rPr>
          <w:t>faster results.</w:t>
        </w:r>
      </w:ins>
    </w:p>
    <w:p w14:paraId="1D817F50" w14:textId="60E3B0ED" w:rsidR="004C0D16" w:rsidRDefault="004C0D16" w:rsidP="004218FD">
      <w:pPr>
        <w:pStyle w:val="ListParagraph"/>
        <w:rPr>
          <w:ins w:id="371" w:author="Andrew Fryer (@DEEPFAT)" w:date="2017-12-12T19:50:00Z"/>
          <w:rFonts w:ascii="Segoe UI Light" w:hAnsi="Segoe UI Light" w:cs="Segoe UI Light"/>
          <w:sz w:val="22"/>
          <w:szCs w:val="22"/>
        </w:rPr>
      </w:pPr>
    </w:p>
    <w:p w14:paraId="1A0770EE" w14:textId="48225AB3" w:rsidR="004218FD" w:rsidRPr="000223CA" w:rsidRDefault="004218FD">
      <w:pPr>
        <w:pStyle w:val="ListParagraph"/>
        <w:ind w:left="360"/>
        <w:rPr>
          <w:rFonts w:ascii="Segoe UI Light" w:hAnsi="Segoe UI Light" w:cs="Segoe UI Light"/>
          <w:b/>
          <w:bCs/>
          <w:sz w:val="22"/>
          <w:szCs w:val="22"/>
          <w:rPrChange w:id="372" w:author="Frances Tibble" w:date="2017-12-14T09:41:00Z">
            <w:rPr/>
          </w:rPrChange>
        </w:rPr>
        <w:pPrChange w:id="373" w:author="Frances Tibble" w:date="2017-12-14T09:41:00Z">
          <w:pPr>
            <w:pStyle w:val="ListParagraph"/>
          </w:pPr>
        </w:pPrChange>
      </w:pPr>
      <w:ins w:id="374" w:author="Andrew Fryer (@DEEPFAT)" w:date="2017-12-12T19:50:00Z">
        <w:r w:rsidRPr="307D8DB3">
          <w:rPr>
            <w:rFonts w:ascii="Segoe UI Light" w:hAnsi="Segoe UI Light" w:cs="Segoe UI Light"/>
            <w:b/>
            <w:bCs/>
            <w:sz w:val="22"/>
            <w:szCs w:val="22"/>
            <w:rPrChange w:id="375" w:author="Frances Tibble" w:date="2017-12-14T05:05:00Z">
              <w:rPr>
                <w:rFonts w:ascii="Segoe UI Light" w:hAnsi="Segoe UI Light" w:cs="Segoe UI Light"/>
                <w:sz w:val="22"/>
                <w:szCs w:val="22"/>
              </w:rPr>
            </w:rPrChange>
          </w:rPr>
          <w:t>What else can you think</w:t>
        </w:r>
      </w:ins>
      <w:ins w:id="376" w:author="Andrew Fryer (@DEEPFAT)" w:date="2017-12-12T19:51:00Z">
        <w:r w:rsidRPr="307D8DB3">
          <w:rPr>
            <w:rFonts w:ascii="Segoe UI Light" w:hAnsi="Segoe UI Light" w:cs="Segoe UI Light"/>
            <w:b/>
            <w:bCs/>
            <w:sz w:val="22"/>
            <w:szCs w:val="22"/>
            <w:rPrChange w:id="377" w:author="Frances Tibble" w:date="2017-12-14T05:05:00Z">
              <w:rPr>
                <w:rFonts w:ascii="Segoe UI Light" w:hAnsi="Segoe UI Light" w:cs="Segoe UI Light"/>
                <w:sz w:val="22"/>
                <w:szCs w:val="22"/>
              </w:rPr>
            </w:rPrChange>
          </w:rPr>
          <w:t xml:space="preserve"> on based on what you have been taught so far?</w:t>
        </w:r>
      </w:ins>
    </w:p>
    <w:p w14:paraId="45BB7631" w14:textId="77777777" w:rsidR="000223CA" w:rsidRDefault="000223CA" w:rsidP="000223CA">
      <w:pPr>
        <w:pStyle w:val="ListParagraph"/>
        <w:ind w:left="360"/>
        <w:rPr>
          <w:ins w:id="378" w:author="Andrew Fryer (@DEEPFAT)" w:date="2017-12-12T19:51:00Z"/>
          <w:rFonts w:ascii="Segoe UI Light" w:hAnsi="Segoe UI Light" w:cs="Segoe UI Light"/>
          <w:sz w:val="22"/>
          <w:szCs w:val="22"/>
        </w:rPr>
      </w:pPr>
    </w:p>
    <w:p w14:paraId="68FE6E99" w14:textId="54A7CEFA" w:rsidR="004218FD" w:rsidRDefault="000223CA" w:rsidP="000223CA">
      <w:pPr>
        <w:pStyle w:val="ListParagraph"/>
        <w:ind w:left="360"/>
        <w:rPr>
          <w:ins w:id="379" w:author="Andrew Fryer (@DEEPFAT)" w:date="2017-12-12T19:52:00Z"/>
          <w:rFonts w:ascii="Segoe UI Light" w:hAnsi="Segoe UI Light" w:cs="Segoe UI Light"/>
          <w:sz w:val="22"/>
          <w:szCs w:val="22"/>
        </w:rPr>
      </w:pPr>
      <w:ins w:id="380" w:author="Andrew Fryer (@DEEPFAT)" w:date="2017-12-12T19:51:00Z">
        <w:r>
          <w:rPr>
            <w:rFonts w:ascii="Segoe UI Light" w:hAnsi="Segoe UI Light" w:cs="Segoe UI Light"/>
            <w:sz w:val="22"/>
            <w:szCs w:val="22"/>
          </w:rPr>
          <w:t xml:space="preserve">One thing we should </w:t>
        </w:r>
      </w:ins>
      <w:ins w:id="381" w:author="Andrew Fryer (@DEEPFAT)" w:date="2017-12-12T19:52:00Z">
        <w:r>
          <w:rPr>
            <w:rFonts w:ascii="Segoe UI Light" w:hAnsi="Segoe UI Light" w:cs="Segoe UI Light"/>
            <w:sz w:val="22"/>
            <w:szCs w:val="22"/>
          </w:rPr>
          <w:t>do before we think about building a model is editing the met</w:t>
        </w:r>
        <w:r w:rsidR="008C36A2">
          <w:rPr>
            <w:rFonts w:ascii="Segoe UI Light" w:hAnsi="Segoe UI Light" w:cs="Segoe UI Light"/>
            <w:sz w:val="22"/>
            <w:szCs w:val="22"/>
          </w:rPr>
          <w:t>adata in two ways.</w:t>
        </w:r>
      </w:ins>
    </w:p>
    <w:p w14:paraId="0532B2D0" w14:textId="620ADE56" w:rsidR="00A66EE8" w:rsidRDefault="008C36A2" w:rsidP="000223CA">
      <w:pPr>
        <w:pStyle w:val="ListParagraph"/>
        <w:ind w:left="360"/>
        <w:rPr>
          <w:ins w:id="382" w:author="Andrew Fryer (@DEEPFAT)" w:date="2017-12-12T19:54:00Z"/>
          <w:rFonts w:ascii="Segoe UI Light" w:hAnsi="Segoe UI Light" w:cs="Segoe UI Light"/>
          <w:sz w:val="22"/>
          <w:szCs w:val="22"/>
        </w:rPr>
      </w:pPr>
      <w:ins w:id="383" w:author="Andrew Fryer (@DEEPFAT)" w:date="2017-12-12T19:52:00Z">
        <w:r>
          <w:rPr>
            <w:rFonts w:ascii="Segoe UI Light" w:hAnsi="Segoe UI Light" w:cs="Segoe UI Light"/>
            <w:sz w:val="22"/>
            <w:szCs w:val="22"/>
          </w:rPr>
          <w:t>We should declare what we are trying to pr</w:t>
        </w:r>
      </w:ins>
      <w:ins w:id="384" w:author="Andrew Fryer (@DEEPFAT)" w:date="2017-12-12T19:53:00Z">
        <w:r w:rsidR="00721525">
          <w:rPr>
            <w:rFonts w:ascii="Segoe UI Light" w:hAnsi="Segoe UI Light" w:cs="Segoe UI Light"/>
            <w:sz w:val="22"/>
            <w:szCs w:val="22"/>
          </w:rPr>
          <w:t>e</w:t>
        </w:r>
      </w:ins>
      <w:ins w:id="385" w:author="Andrew Fryer (@DEEPFAT)" w:date="2017-12-12T19:52:00Z">
        <w:r>
          <w:rPr>
            <w:rFonts w:ascii="Segoe UI Light" w:hAnsi="Segoe UI Light" w:cs="Segoe UI Light"/>
            <w:sz w:val="22"/>
            <w:szCs w:val="22"/>
          </w:rPr>
          <w:t>dict</w:t>
        </w:r>
        <w:del w:id="386" w:author="Frances Tibble" w:date="2017-12-14T06:15:00Z">
          <w:r w:rsidDel="5D4838CB">
            <w:rPr>
              <w:rFonts w:ascii="Segoe UI Light" w:hAnsi="Segoe UI Light" w:cs="Segoe UI Light"/>
              <w:sz w:val="22"/>
              <w:szCs w:val="22"/>
            </w:rPr>
            <w:delText xml:space="preserve"> </w:delText>
          </w:r>
        </w:del>
        <w:r>
          <w:rPr>
            <w:rFonts w:ascii="Segoe UI Light" w:hAnsi="Segoe UI Light" w:cs="Segoe UI Light"/>
            <w:sz w:val="22"/>
            <w:szCs w:val="22"/>
          </w:rPr>
          <w:t xml:space="preserve">, the label and </w:t>
        </w:r>
      </w:ins>
      <w:ins w:id="387" w:author="Andrew Fryer (@DEEPFAT)" w:date="2017-12-12T19:53:00Z">
        <w:r w:rsidR="00721525">
          <w:rPr>
            <w:rFonts w:ascii="Segoe UI Light" w:hAnsi="Segoe UI Light" w:cs="Segoe UI Light"/>
            <w:sz w:val="22"/>
            <w:szCs w:val="22"/>
          </w:rPr>
          <w:t xml:space="preserve">data used to make that prediction, the features.  </w:t>
        </w:r>
        <w:proofErr w:type="gramStart"/>
        <w:r w:rsidR="00721525">
          <w:rPr>
            <w:rFonts w:ascii="Segoe UI Light" w:hAnsi="Segoe UI Light" w:cs="Segoe UI Light"/>
            <w:sz w:val="22"/>
            <w:szCs w:val="22"/>
          </w:rPr>
          <w:t>Also</w:t>
        </w:r>
        <w:proofErr w:type="gramEnd"/>
        <w:r w:rsidR="00721525">
          <w:rPr>
            <w:rFonts w:ascii="Segoe UI Light" w:hAnsi="Segoe UI Light" w:cs="Segoe UI Light"/>
            <w:sz w:val="22"/>
            <w:szCs w:val="22"/>
          </w:rPr>
          <w:t xml:space="preserve"> </w:t>
        </w:r>
        <w:r w:rsidR="00965D9F">
          <w:rPr>
            <w:rFonts w:ascii="Segoe UI Light" w:hAnsi="Segoe UI Light" w:cs="Segoe UI Light"/>
            <w:sz w:val="22"/>
            <w:szCs w:val="22"/>
          </w:rPr>
          <w:t>the field names are very easy to understand but are not great to use in programming – they hav</w:t>
        </w:r>
      </w:ins>
      <w:ins w:id="388" w:author="Andrew Fryer (@DEEPFAT)" w:date="2017-12-12T19:54:00Z">
        <w:r w:rsidR="00965D9F">
          <w:rPr>
            <w:rFonts w:ascii="Segoe UI Light" w:hAnsi="Segoe UI Light" w:cs="Segoe UI Light"/>
            <w:sz w:val="22"/>
            <w:szCs w:val="22"/>
          </w:rPr>
          <w:t>e special characters</w:t>
        </w:r>
      </w:ins>
      <w:ins w:id="389" w:author="Andrew Fryer (@DEEPFAT)" w:date="2017-12-12T19:55:00Z">
        <w:r w:rsidR="006768DA">
          <w:rPr>
            <w:rFonts w:ascii="Segoe UI Light" w:hAnsi="Segoe UI Light" w:cs="Segoe UI Light"/>
            <w:sz w:val="22"/>
            <w:szCs w:val="22"/>
          </w:rPr>
          <w:t xml:space="preserve"> </w:t>
        </w:r>
      </w:ins>
      <w:ins w:id="390" w:author="Frances Tibble" w:date="2017-12-14T06:15:00Z">
        <w:r w:rsidR="5D4838CB">
          <w:rPr>
            <w:rFonts w:ascii="Segoe UI Light" w:hAnsi="Segoe UI Light" w:cs="Segoe UI Light"/>
            <w:sz w:val="22"/>
            <w:szCs w:val="22"/>
          </w:rPr>
          <w:t xml:space="preserve">in </w:t>
        </w:r>
        <w:r w:rsidR="4D334E89">
          <w:rPr>
            <w:rFonts w:ascii="Segoe UI Light" w:hAnsi="Segoe UI Light" w:cs="Segoe UI Light"/>
            <w:sz w:val="22"/>
            <w:szCs w:val="22"/>
          </w:rPr>
          <w:t xml:space="preserve">them </w:t>
        </w:r>
        <w:r w:rsidR="5D4838CB">
          <w:rPr>
            <w:rFonts w:ascii="Segoe UI Light" w:hAnsi="Segoe UI Light" w:cs="Segoe UI Light"/>
            <w:sz w:val="22"/>
            <w:szCs w:val="22"/>
          </w:rPr>
          <w:t>such as brackets and spaces</w:t>
        </w:r>
      </w:ins>
      <w:ins w:id="391" w:author="Andrew Fryer (@DEEPFAT)" w:date="2017-12-12T19:55:00Z">
        <w:del w:id="392" w:author="Frances Tibble" w:date="2017-12-14T06:15:00Z">
          <w:r w:rsidR="006768DA" w:rsidDel="4D334E89">
            <w:rPr>
              <w:rFonts w:ascii="Segoe UI Light" w:hAnsi="Segoe UI Light" w:cs="Segoe UI Light"/>
              <w:sz w:val="22"/>
              <w:szCs w:val="22"/>
            </w:rPr>
            <w:delText>such as brackets</w:delText>
          </w:r>
        </w:del>
      </w:ins>
      <w:ins w:id="393" w:author="Andrew Fryer (@DEEPFAT)" w:date="2017-12-12T19:54:00Z">
        <w:del w:id="394" w:author="Frances Tibble" w:date="2017-12-14T06:15:00Z">
          <w:r w:rsidR="00965D9F" w:rsidDel="4D334E89">
            <w:rPr>
              <w:rFonts w:ascii="Segoe UI Light" w:hAnsi="Segoe UI Light" w:cs="Segoe UI Light"/>
              <w:sz w:val="22"/>
              <w:szCs w:val="22"/>
            </w:rPr>
            <w:delText xml:space="preserve"> and spaces in</w:delText>
          </w:r>
        </w:del>
        <w:r w:rsidR="00965D9F">
          <w:rPr>
            <w:rFonts w:ascii="Segoe UI Light" w:hAnsi="Segoe UI Light" w:cs="Segoe UI Light"/>
            <w:sz w:val="22"/>
            <w:szCs w:val="22"/>
          </w:rPr>
          <w:t xml:space="preserve"> which can make this difficult</w:t>
        </w:r>
        <w:r w:rsidR="00A66EE8">
          <w:rPr>
            <w:rFonts w:ascii="Segoe UI Light" w:hAnsi="Segoe UI Light" w:cs="Segoe UI Light"/>
            <w:sz w:val="22"/>
            <w:szCs w:val="22"/>
          </w:rPr>
          <w:t>.</w:t>
        </w:r>
      </w:ins>
    </w:p>
    <w:p w14:paraId="4C02A54E" w14:textId="77777777" w:rsidR="00A66EE8" w:rsidRDefault="00A66EE8" w:rsidP="000223CA">
      <w:pPr>
        <w:pStyle w:val="ListParagraph"/>
        <w:ind w:left="360"/>
        <w:rPr>
          <w:ins w:id="395" w:author="Andrew Fryer (@DEEPFAT)" w:date="2017-12-12T19:54:00Z"/>
          <w:rFonts w:ascii="Segoe UI Light" w:hAnsi="Segoe UI Light" w:cs="Segoe UI Light"/>
          <w:sz w:val="22"/>
          <w:szCs w:val="22"/>
        </w:rPr>
      </w:pPr>
    </w:p>
    <w:p w14:paraId="37F41175" w14:textId="40E3EFF1" w:rsidR="000223CA" w:rsidRDefault="00A66EE8" w:rsidP="000223CA">
      <w:pPr>
        <w:pStyle w:val="ListParagraph"/>
        <w:ind w:left="360"/>
        <w:rPr>
          <w:ins w:id="396" w:author="Andrew Fryer (@DEEPFAT)" w:date="2017-12-12T19:55:00Z"/>
          <w:rFonts w:ascii="Segoe UI Light" w:hAnsi="Segoe UI Light" w:cs="Segoe UI Light"/>
          <w:sz w:val="22"/>
          <w:szCs w:val="22"/>
        </w:rPr>
      </w:pPr>
      <w:ins w:id="397" w:author="Andrew Fryer (@DEEPFAT)" w:date="2017-12-12T19:54:00Z">
        <w:r>
          <w:rPr>
            <w:rFonts w:ascii="Segoe UI Light" w:hAnsi="Segoe UI Light" w:cs="Segoe UI Light"/>
            <w:sz w:val="22"/>
            <w:szCs w:val="22"/>
          </w:rPr>
          <w:t xml:space="preserve">There is a module in ML studio called Edit </w:t>
        </w:r>
      </w:ins>
      <w:ins w:id="398" w:author="Andrew Fryer (@DEEPFAT)" w:date="2017-12-12T19:55:00Z">
        <w:r>
          <w:rPr>
            <w:rFonts w:ascii="Segoe UI Light" w:hAnsi="Segoe UI Light" w:cs="Segoe UI Light"/>
            <w:sz w:val="22"/>
            <w:szCs w:val="22"/>
          </w:rPr>
          <w:t>M</w:t>
        </w:r>
      </w:ins>
      <w:ins w:id="399" w:author="Andrew Fryer (@DEEPFAT)" w:date="2017-12-12T19:54:00Z">
        <w:r>
          <w:rPr>
            <w:rFonts w:ascii="Segoe UI Light" w:hAnsi="Segoe UI Light" w:cs="Segoe UI Light"/>
            <w:sz w:val="22"/>
            <w:szCs w:val="22"/>
          </w:rPr>
          <w:t>etadata</w:t>
        </w:r>
        <w:r w:rsidR="00965D9F">
          <w:rPr>
            <w:rFonts w:ascii="Segoe UI Light" w:hAnsi="Segoe UI Light" w:cs="Segoe UI Light"/>
            <w:sz w:val="22"/>
            <w:szCs w:val="22"/>
          </w:rPr>
          <w:t xml:space="preserve"> </w:t>
        </w:r>
      </w:ins>
      <w:ins w:id="400" w:author="Andrew Fryer (@DEEPFAT)" w:date="2017-12-12T19:55:00Z">
        <w:r w:rsidR="006768DA">
          <w:rPr>
            <w:rFonts w:ascii="Segoe UI Light" w:hAnsi="Segoe UI Light" w:cs="Segoe UI Light"/>
            <w:sz w:val="22"/>
            <w:szCs w:val="22"/>
          </w:rPr>
          <w:t xml:space="preserve">which </w:t>
        </w:r>
      </w:ins>
      <w:ins w:id="401" w:author="Andrew Fryer (@DEEPFAT)" w:date="2017-12-12T19:56:00Z">
        <w:r w:rsidR="00DC66E6">
          <w:rPr>
            <w:rFonts w:ascii="Segoe UI Light" w:hAnsi="Segoe UI Light" w:cs="Segoe UI Light"/>
            <w:sz w:val="22"/>
            <w:szCs w:val="22"/>
          </w:rPr>
          <w:t xml:space="preserve">we </w:t>
        </w:r>
      </w:ins>
      <w:ins w:id="402" w:author="Andrew Fryer (@DEEPFAT)" w:date="2017-12-12T19:55:00Z">
        <w:r w:rsidR="006768DA">
          <w:rPr>
            <w:rFonts w:ascii="Segoe UI Light" w:hAnsi="Segoe UI Light" w:cs="Segoe UI Light"/>
            <w:sz w:val="22"/>
            <w:szCs w:val="22"/>
          </w:rPr>
          <w:t xml:space="preserve">can </w:t>
        </w:r>
      </w:ins>
      <w:ins w:id="403" w:author="Andrew Fryer (@DEEPFAT)" w:date="2017-12-12T19:56:00Z">
        <w:r w:rsidR="00DC66E6">
          <w:rPr>
            <w:rFonts w:ascii="Segoe UI Light" w:hAnsi="Segoe UI Light" w:cs="Segoe UI Light"/>
            <w:sz w:val="22"/>
            <w:szCs w:val="22"/>
          </w:rPr>
          <w:t xml:space="preserve">use to </w:t>
        </w:r>
      </w:ins>
      <w:ins w:id="404" w:author="Andrew Fryer (@DEEPFAT)" w:date="2017-12-12T19:55:00Z">
        <w:r w:rsidR="006768DA">
          <w:rPr>
            <w:rFonts w:ascii="Segoe UI Light" w:hAnsi="Segoe UI Light" w:cs="Segoe UI Light"/>
            <w:sz w:val="22"/>
            <w:szCs w:val="22"/>
          </w:rPr>
          <w:t>fix these issues.</w:t>
        </w:r>
      </w:ins>
    </w:p>
    <w:p w14:paraId="1B1DB1E2" w14:textId="59913334" w:rsidR="006768DA" w:rsidRDefault="006768DA" w:rsidP="000223CA">
      <w:pPr>
        <w:pStyle w:val="ListParagraph"/>
        <w:ind w:left="360"/>
        <w:rPr>
          <w:ins w:id="405" w:author="Andrew Fryer (@DEEPFAT)" w:date="2017-12-12T19:58:00Z"/>
          <w:rFonts w:ascii="Segoe UI Light" w:hAnsi="Segoe UI Light" w:cs="Segoe UI Light"/>
          <w:sz w:val="22"/>
          <w:szCs w:val="22"/>
        </w:rPr>
      </w:pPr>
      <w:ins w:id="406" w:author="Andrew Fryer (@DEEPFAT)" w:date="2017-12-12T19:55:00Z">
        <w:r>
          <w:rPr>
            <w:rFonts w:ascii="Segoe UI Light" w:hAnsi="Segoe UI Light" w:cs="Segoe UI Light"/>
            <w:sz w:val="22"/>
            <w:szCs w:val="22"/>
          </w:rPr>
          <w:t>Close the visualise window</w:t>
        </w:r>
      </w:ins>
      <w:ins w:id="407" w:author="Andrew Fryer (@DEEPFAT)" w:date="2017-12-12T19:56:00Z">
        <w:r w:rsidR="00810938">
          <w:rPr>
            <w:rFonts w:ascii="Segoe UI Light" w:hAnsi="Segoe UI Light" w:cs="Segoe UI Light"/>
            <w:sz w:val="22"/>
            <w:szCs w:val="22"/>
          </w:rPr>
          <w:t>,</w:t>
        </w:r>
        <w:r w:rsidR="00DC66E6">
          <w:rPr>
            <w:rFonts w:ascii="Segoe UI Light" w:hAnsi="Segoe UI Light" w:cs="Segoe UI Light"/>
            <w:sz w:val="22"/>
            <w:szCs w:val="22"/>
          </w:rPr>
          <w:t xml:space="preserve"> and in the search window above the list of modules </w:t>
        </w:r>
      </w:ins>
      <w:ins w:id="408" w:author="Andrew Fryer (@DEEPFAT)" w:date="2017-12-12T19:58:00Z">
        <w:r w:rsidR="000C1D94">
          <w:rPr>
            <w:rFonts w:ascii="Segoe UI Light" w:hAnsi="Segoe UI Light" w:cs="Segoe UI Light"/>
            <w:sz w:val="22"/>
            <w:szCs w:val="22"/>
          </w:rPr>
          <w:t>type</w:t>
        </w:r>
      </w:ins>
      <w:ins w:id="409" w:author="Andrew Fryer (@DEEPFAT)" w:date="2017-12-12T19:56:00Z">
        <w:r w:rsidR="00DC66E6">
          <w:rPr>
            <w:rFonts w:ascii="Segoe UI Light" w:hAnsi="Segoe UI Light" w:cs="Segoe UI Light"/>
            <w:sz w:val="22"/>
            <w:szCs w:val="22"/>
          </w:rPr>
          <w:t xml:space="preserve"> metada</w:t>
        </w:r>
        <w:r w:rsidR="005D53B5">
          <w:rPr>
            <w:rFonts w:ascii="Segoe UI Light" w:hAnsi="Segoe UI Light" w:cs="Segoe UI Light"/>
            <w:sz w:val="22"/>
            <w:szCs w:val="22"/>
          </w:rPr>
          <w:t xml:space="preserve">ta (this is </w:t>
        </w:r>
      </w:ins>
      <w:ins w:id="410" w:author="Frances Tibble" w:date="2017-12-14T06:15:00Z">
        <w:r w:rsidR="4D334E89">
          <w:rPr>
            <w:rFonts w:ascii="Segoe UI Light" w:hAnsi="Segoe UI Light" w:cs="Segoe UI Light"/>
            <w:sz w:val="22"/>
            <w:szCs w:val="22"/>
          </w:rPr>
          <w:t xml:space="preserve">the </w:t>
        </w:r>
      </w:ins>
      <w:ins w:id="411" w:author="Andrew Fryer (@DEEPFAT)" w:date="2017-12-12T19:57:00Z">
        <w:r w:rsidR="005D53B5">
          <w:rPr>
            <w:rFonts w:ascii="Segoe UI Light" w:hAnsi="Segoe UI Light" w:cs="Segoe UI Light"/>
            <w:sz w:val="22"/>
            <w:szCs w:val="22"/>
          </w:rPr>
          <w:t>quickest way to locate a given module)</w:t>
        </w:r>
        <w:r w:rsidR="00174056">
          <w:rPr>
            <w:rFonts w:ascii="Segoe UI Light" w:hAnsi="Segoe UI Light" w:cs="Segoe UI Light"/>
            <w:sz w:val="22"/>
            <w:szCs w:val="22"/>
          </w:rPr>
          <w:t xml:space="preserve">. Drag this module underneath the dataset module. </w:t>
        </w:r>
      </w:ins>
      <w:ins w:id="412" w:author="Frances Tibble" w:date="2017-12-14T06:17:00Z">
        <w:r w:rsidR="12AAD189">
          <w:rPr>
            <w:rFonts w:ascii="Segoe UI Light" w:hAnsi="Segoe UI Light" w:cs="Segoe UI Light"/>
            <w:sz w:val="22"/>
            <w:szCs w:val="22"/>
          </w:rPr>
          <w:t>Th</w:t>
        </w:r>
      </w:ins>
      <w:ins w:id="413" w:author="Andrew Fryer (@DEEPFAT)" w:date="2017-12-12T19:57:00Z">
        <w:del w:id="414" w:author="Frances Tibble" w:date="2017-12-14T06:17:00Z">
          <w:r w:rsidR="000C1D94" w:rsidDel="12AAD189">
            <w:rPr>
              <w:rFonts w:ascii="Segoe UI Light" w:hAnsi="Segoe UI Light" w:cs="Segoe UI Light"/>
              <w:sz w:val="22"/>
              <w:szCs w:val="22"/>
            </w:rPr>
            <w:delText>H</w:delText>
          </w:r>
        </w:del>
        <w:r w:rsidR="000C1D94">
          <w:rPr>
            <w:rFonts w:ascii="Segoe UI Light" w:hAnsi="Segoe UI Light" w:cs="Segoe UI Light"/>
            <w:sz w:val="22"/>
            <w:szCs w:val="22"/>
          </w:rPr>
          <w:t xml:space="preserve">en </w:t>
        </w:r>
      </w:ins>
      <w:ins w:id="415" w:author="Andrew Fryer (@DEEPFAT)" w:date="2017-12-12T19:58:00Z">
        <w:r w:rsidR="000C1D94">
          <w:rPr>
            <w:rFonts w:ascii="Segoe UI Light" w:hAnsi="Segoe UI Light" w:cs="Segoe UI Light"/>
            <w:sz w:val="22"/>
            <w:szCs w:val="22"/>
          </w:rPr>
          <w:t>connect</w:t>
        </w:r>
      </w:ins>
      <w:ins w:id="416" w:author="Andrew Fryer (@DEEPFAT)" w:date="2017-12-12T19:57:00Z">
        <w:r w:rsidR="000C1D94">
          <w:rPr>
            <w:rFonts w:ascii="Segoe UI Light" w:hAnsi="Segoe UI Light" w:cs="Segoe UI Light"/>
            <w:sz w:val="22"/>
            <w:szCs w:val="22"/>
          </w:rPr>
          <w:t xml:space="preserve"> the </w:t>
        </w:r>
      </w:ins>
      <w:ins w:id="417" w:author="Andrew Fryer (@DEEPFAT)" w:date="2017-12-12T19:58:00Z">
        <w:r w:rsidR="000C1D94">
          <w:rPr>
            <w:rFonts w:ascii="Segoe UI Light" w:hAnsi="Segoe UI Light" w:cs="Segoe UI Light"/>
            <w:sz w:val="22"/>
            <w:szCs w:val="22"/>
          </w:rPr>
          <w:t>t</w:t>
        </w:r>
        <w:del w:id="418" w:author="Frances Tibble" w:date="2017-12-14T06:17:00Z">
          <w:r w:rsidR="000C1D94" w:rsidDel="12AAD189">
            <w:rPr>
              <w:rFonts w:ascii="Segoe UI Light" w:hAnsi="Segoe UI Light" w:cs="Segoe UI Light"/>
              <w:sz w:val="22"/>
              <w:szCs w:val="22"/>
            </w:rPr>
            <w:delText>o</w:delText>
          </w:r>
        </w:del>
        <w:r w:rsidR="000C1D94">
          <w:rPr>
            <w:rFonts w:ascii="Segoe UI Light" w:hAnsi="Segoe UI Light" w:cs="Segoe UI Light"/>
            <w:sz w:val="22"/>
            <w:szCs w:val="22"/>
          </w:rPr>
          <w:t>w</w:t>
        </w:r>
      </w:ins>
      <w:ins w:id="419" w:author="Frances Tibble" w:date="2017-12-14T06:17:00Z">
        <w:r w:rsidR="12AAD189">
          <w:rPr>
            <w:rFonts w:ascii="Segoe UI Light" w:hAnsi="Segoe UI Light" w:cs="Segoe UI Light"/>
            <w:sz w:val="22"/>
            <w:szCs w:val="22"/>
          </w:rPr>
          <w:t>o</w:t>
        </w:r>
      </w:ins>
      <w:ins w:id="420" w:author="Andrew Fryer (@DEEPFAT)" w:date="2017-12-12T19:58:00Z">
        <w:r w:rsidR="000C1D94">
          <w:rPr>
            <w:rFonts w:ascii="Segoe UI Light" w:hAnsi="Segoe UI Light" w:cs="Segoe UI Light"/>
            <w:sz w:val="22"/>
            <w:szCs w:val="22"/>
          </w:rPr>
          <w:t xml:space="preserve"> modules by pointing to the small circle under the dataset module and dragging to the small circle above the edit metadata module</w:t>
        </w:r>
        <w:r w:rsidR="005B7085">
          <w:rPr>
            <w:rFonts w:ascii="Segoe UI Light" w:hAnsi="Segoe UI Light" w:cs="Segoe UI Light"/>
            <w:sz w:val="22"/>
            <w:szCs w:val="22"/>
          </w:rPr>
          <w:t>:</w:t>
        </w:r>
      </w:ins>
    </w:p>
    <w:p w14:paraId="0E6910B3" w14:textId="77777777" w:rsidR="005B7085" w:rsidRDefault="005B7085">
      <w:pPr>
        <w:pStyle w:val="ListParagraph"/>
        <w:ind w:left="360"/>
        <w:rPr>
          <w:ins w:id="421" w:author="Andrew Fryer (@DEEPFAT)" w:date="2017-12-12T19:51:00Z"/>
          <w:rFonts w:ascii="Segoe UI Light" w:hAnsi="Segoe UI Light" w:cs="Segoe UI Light"/>
          <w:sz w:val="22"/>
          <w:szCs w:val="22"/>
        </w:rPr>
        <w:pPrChange w:id="422" w:author="Andrew Fryer (@DEEPFAT)" w:date="2017-12-12T19:51:00Z">
          <w:pPr>
            <w:pStyle w:val="ListParagraph"/>
          </w:pPr>
        </w:pPrChange>
      </w:pPr>
    </w:p>
    <w:p w14:paraId="165044C0" w14:textId="06AC8960" w:rsidR="000223CA" w:rsidRDefault="005B7085" w:rsidP="005B7085">
      <w:pPr>
        <w:pStyle w:val="ListParagraph"/>
        <w:ind w:left="360"/>
        <w:rPr>
          <w:ins w:id="423" w:author="Andrew Fryer (@DEEPFAT)" w:date="2017-12-12T19:59:00Z"/>
          <w:rFonts w:ascii="Segoe UI Light" w:hAnsi="Segoe UI Light" w:cs="Segoe UI Light"/>
          <w:sz w:val="22"/>
          <w:szCs w:val="22"/>
        </w:rPr>
      </w:pPr>
      <w:ins w:id="424" w:author="Andrew Fryer (@DEEPFAT)" w:date="2017-12-12T19:59:00Z">
        <w:r>
          <w:rPr>
            <w:noProof/>
          </w:rPr>
          <w:lastRenderedPageBreak/>
          <w:drawing>
            <wp:inline distT="0" distB="0" distL="0" distR="0" wp14:anchorId="68F89CF1" wp14:editId="7574389B">
              <wp:extent cx="5267281" cy="2853025"/>
              <wp:effectExtent l="0" t="0" r="0" b="5080"/>
              <wp:docPr id="175274250" name="Picture 1752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5967" cy="2857730"/>
                      </a:xfrm>
                      <a:prstGeom prst="rect">
                        <a:avLst/>
                      </a:prstGeom>
                    </pic:spPr>
                  </pic:pic>
                </a:graphicData>
              </a:graphic>
            </wp:inline>
          </w:drawing>
        </w:r>
      </w:ins>
    </w:p>
    <w:p w14:paraId="653FE08D" w14:textId="579F0643" w:rsidR="00B820C9" w:rsidRPr="00AB3390" w:rsidRDefault="000F70B0">
      <w:pPr>
        <w:pStyle w:val="ListParagraph"/>
        <w:ind w:left="360"/>
        <w:rPr>
          <w:ins w:id="425" w:author="Andrew Fryer (@DEEPFAT)" w:date="2017-12-12T20:01:00Z"/>
          <w:rFonts w:ascii="Segoe UI Light" w:hAnsi="Segoe UI Light" w:cs="Segoe UI Light"/>
          <w:sz w:val="22"/>
          <w:szCs w:val="22"/>
          <w:rPrChange w:id="426" w:author="Andrew Fryer (@DEEPFAT)" w:date="2017-12-12T20:03:00Z">
            <w:rPr>
              <w:ins w:id="427" w:author="Andrew Fryer (@DEEPFAT)" w:date="2017-12-12T20:01:00Z"/>
            </w:rPr>
          </w:rPrChange>
        </w:rPr>
      </w:pPr>
      <w:ins w:id="428" w:author="Andrew Fryer (@DEEPFAT)" w:date="2017-12-12T19:59:00Z">
        <w:r>
          <w:rPr>
            <w:rFonts w:ascii="Segoe UI Light" w:hAnsi="Segoe UI Light" w:cs="Segoe UI Light"/>
            <w:sz w:val="22"/>
            <w:szCs w:val="22"/>
          </w:rPr>
          <w:t xml:space="preserve">Note the metadata module has a warning against it because its properties are not set.  </w:t>
        </w:r>
      </w:ins>
      <w:ins w:id="429" w:author="Andrew Fryer (@DEEPFAT)" w:date="2017-12-12T20:00:00Z">
        <w:r>
          <w:rPr>
            <w:rFonts w:ascii="Segoe UI Light" w:hAnsi="Segoe UI Light" w:cs="Segoe UI Light"/>
            <w:sz w:val="22"/>
            <w:szCs w:val="22"/>
          </w:rPr>
          <w:t>We can see thos</w:t>
        </w:r>
      </w:ins>
      <w:ins w:id="430" w:author="Andrew Fryer (@DEEPFAT)" w:date="2017-12-13T12:20:00Z">
        <w:r w:rsidR="000A09DF">
          <w:rPr>
            <w:rFonts w:ascii="Segoe UI Light" w:hAnsi="Segoe UI Light" w:cs="Segoe UI Light"/>
            <w:sz w:val="22"/>
            <w:szCs w:val="22"/>
          </w:rPr>
          <w:t>e</w:t>
        </w:r>
      </w:ins>
      <w:ins w:id="431" w:author="Andrew Fryer (@DEEPFAT)" w:date="2017-12-12T20:00:00Z">
        <w:r>
          <w:rPr>
            <w:rFonts w:ascii="Segoe UI Light" w:hAnsi="Segoe UI Light" w:cs="Segoe UI Light"/>
            <w:sz w:val="22"/>
            <w:szCs w:val="22"/>
          </w:rPr>
          <w:t xml:space="preserve"> properties above because that module is selected.  Click on the </w:t>
        </w:r>
        <w:r w:rsidR="00247BC1">
          <w:rPr>
            <w:rFonts w:ascii="Segoe UI Light" w:hAnsi="Segoe UI Light" w:cs="Segoe UI Light"/>
            <w:sz w:val="22"/>
            <w:szCs w:val="22"/>
          </w:rPr>
          <w:t xml:space="preserve">box on the right of the screen, </w:t>
        </w:r>
      </w:ins>
      <w:ins w:id="432" w:author="Andrew Fryer (@DEEPFAT)" w:date="2017-12-12T20:01:00Z">
        <w:r w:rsidR="00247BC1">
          <w:rPr>
            <w:rFonts w:ascii="Segoe UI Light" w:hAnsi="Segoe UI Light" w:cs="Segoe UI Light"/>
            <w:sz w:val="22"/>
            <w:szCs w:val="22"/>
          </w:rPr>
          <w:t>Launch Column Selector</w:t>
        </w:r>
        <w:r w:rsidR="00B820C9">
          <w:rPr>
            <w:rFonts w:ascii="Segoe UI Light" w:hAnsi="Segoe UI Light" w:cs="Segoe UI Light"/>
            <w:sz w:val="22"/>
            <w:szCs w:val="22"/>
          </w:rPr>
          <w:t>:</w:t>
        </w:r>
      </w:ins>
    </w:p>
    <w:p w14:paraId="4E912889" w14:textId="0F1B018B" w:rsidR="00B820C9" w:rsidRDefault="00A0458B" w:rsidP="005B7085">
      <w:pPr>
        <w:pStyle w:val="ListParagraph"/>
        <w:ind w:left="360"/>
        <w:rPr>
          <w:ins w:id="433" w:author="Andrew Fryer (@DEEPFAT)" w:date="2017-12-12T20:03:00Z"/>
          <w:rFonts w:ascii="Segoe UI Light" w:hAnsi="Segoe UI Light" w:cs="Segoe UI Light"/>
          <w:sz w:val="22"/>
          <w:szCs w:val="22"/>
        </w:rPr>
      </w:pPr>
      <w:ins w:id="434" w:author="Andrew Fryer (@DEEPFAT)" w:date="2017-12-12T20:03:00Z">
        <w:r>
          <w:rPr>
            <w:noProof/>
          </w:rPr>
          <w:drawing>
            <wp:inline distT="0" distB="0" distL="0" distR="0" wp14:anchorId="755E62A3" wp14:editId="3DADA3DA">
              <wp:extent cx="3041820" cy="1504030"/>
              <wp:effectExtent l="19050" t="19050" r="25400" b="20320"/>
              <wp:docPr id="175274257" name="Picture 17527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382" t="31581" r="25667" b="25560"/>
                      <a:stretch/>
                    </pic:blipFill>
                    <pic:spPr bwMode="auto">
                      <a:xfrm>
                        <a:off x="0" y="0"/>
                        <a:ext cx="3042175" cy="1504206"/>
                      </a:xfrm>
                      <a:prstGeom prst="rect">
                        <a:avLst/>
                      </a:prstGeom>
                      <a:ln>
                        <a:solidFill>
                          <a:schemeClr val="tx2">
                            <a:lumMod val="75000"/>
                          </a:schemeClr>
                        </a:solidFill>
                      </a:ln>
                      <a:extLst>
                        <a:ext uri="{53640926-AAD7-44D8-BBD7-CCE9431645EC}">
                          <a14:shadowObscured xmlns:a14="http://schemas.microsoft.com/office/drawing/2010/main"/>
                        </a:ext>
                      </a:extLst>
                    </pic:spPr>
                  </pic:pic>
                </a:graphicData>
              </a:graphic>
            </wp:inline>
          </w:drawing>
        </w:r>
      </w:ins>
    </w:p>
    <w:p w14:paraId="1A16E460" w14:textId="2676AE30" w:rsidR="00AB3390" w:rsidRDefault="00AB3390" w:rsidP="005B7085">
      <w:pPr>
        <w:pStyle w:val="ListParagraph"/>
        <w:ind w:left="360"/>
        <w:rPr>
          <w:ins w:id="435" w:author="Andrew Fryer (@DEEPFAT)" w:date="2017-12-12T20:05:00Z"/>
          <w:rFonts w:ascii="Segoe UI Light" w:hAnsi="Segoe UI Light" w:cs="Segoe UI Light"/>
          <w:sz w:val="22"/>
          <w:szCs w:val="22"/>
        </w:rPr>
      </w:pPr>
      <w:ins w:id="436" w:author="Andrew Fryer (@DEEPFAT)" w:date="2017-12-12T20:03:00Z">
        <w:r>
          <w:rPr>
            <w:rFonts w:ascii="Segoe UI Light" w:hAnsi="Segoe UI Light" w:cs="Segoe UI Light"/>
            <w:sz w:val="22"/>
            <w:szCs w:val="22"/>
          </w:rPr>
          <w:t>Select C</w:t>
        </w:r>
      </w:ins>
      <w:ins w:id="437" w:author="Andrew Fryer (@DEEPFAT)" w:date="2017-12-12T20:05:00Z">
        <w:r w:rsidR="00716626">
          <w:rPr>
            <w:rFonts w:ascii="Segoe UI Light" w:hAnsi="Segoe UI Light" w:cs="Segoe UI Light"/>
            <w:sz w:val="22"/>
            <w:szCs w:val="22"/>
          </w:rPr>
          <w:t>l</w:t>
        </w:r>
      </w:ins>
      <w:ins w:id="438" w:author="Andrew Fryer (@DEEPFAT)" w:date="2017-12-12T20:03:00Z">
        <w:r>
          <w:rPr>
            <w:rFonts w:ascii="Segoe UI Light" w:hAnsi="Segoe UI Light" w:cs="Segoe UI Light"/>
            <w:sz w:val="22"/>
            <w:szCs w:val="22"/>
          </w:rPr>
          <w:t xml:space="preserve">ass Variable and </w:t>
        </w:r>
      </w:ins>
      <w:ins w:id="439" w:author="Andrew Fryer (@DEEPFAT)" w:date="2017-12-12T20:04:00Z">
        <w:r w:rsidR="00716626">
          <w:rPr>
            <w:rFonts w:ascii="Segoe UI Light" w:hAnsi="Segoe UI Light" w:cs="Segoe UI Light"/>
            <w:sz w:val="22"/>
            <w:szCs w:val="22"/>
          </w:rPr>
          <w:t>the &gt; sign to move it to</w:t>
        </w:r>
      </w:ins>
      <w:ins w:id="440" w:author="Andrew Fryer (@DEEPFAT)" w:date="2017-12-13T08:48:00Z">
        <w:r w:rsidR="0018564E">
          <w:rPr>
            <w:rFonts w:ascii="Segoe UI Light" w:hAnsi="Segoe UI Light" w:cs="Segoe UI Light"/>
            <w:sz w:val="22"/>
            <w:szCs w:val="22"/>
          </w:rPr>
          <w:t xml:space="preserve"> </w:t>
        </w:r>
        <w:proofErr w:type="gramStart"/>
        <w:r w:rsidR="0018564E">
          <w:rPr>
            <w:rFonts w:ascii="Segoe UI Light" w:hAnsi="Segoe UI Light" w:cs="Segoe UI Light"/>
            <w:sz w:val="22"/>
            <w:szCs w:val="22"/>
          </w:rPr>
          <w:t xml:space="preserve">the </w:t>
        </w:r>
      </w:ins>
      <w:ins w:id="441" w:author="Andrew Fryer (@DEEPFAT)" w:date="2017-12-12T20:04:00Z">
        <w:r w:rsidR="00716626">
          <w:rPr>
            <w:rFonts w:ascii="Segoe UI Light" w:hAnsi="Segoe UI Light" w:cs="Segoe UI Light"/>
            <w:sz w:val="22"/>
            <w:szCs w:val="22"/>
          </w:rPr>
          <w:t xml:space="preserve"> </w:t>
        </w:r>
      </w:ins>
      <w:ins w:id="442" w:author="Andrew Fryer (@DEEPFAT)" w:date="2017-12-13T08:47:00Z">
        <w:r w:rsidR="0018564E">
          <w:rPr>
            <w:rFonts w:ascii="Segoe UI Light" w:hAnsi="Segoe UI Light" w:cs="Segoe UI Light"/>
            <w:sz w:val="22"/>
            <w:szCs w:val="22"/>
          </w:rPr>
          <w:t>SELECTED</w:t>
        </w:r>
        <w:proofErr w:type="gramEnd"/>
        <w:r w:rsidR="0018564E">
          <w:rPr>
            <w:rFonts w:ascii="Segoe UI Light" w:hAnsi="Segoe UI Light" w:cs="Segoe UI Light"/>
            <w:sz w:val="22"/>
            <w:szCs w:val="22"/>
          </w:rPr>
          <w:t xml:space="preserve"> COLUMNS</w:t>
        </w:r>
      </w:ins>
      <w:ins w:id="443" w:author="Andrew Fryer (@DEEPFAT)" w:date="2017-12-12T20:04:00Z">
        <w:r w:rsidR="00716626">
          <w:rPr>
            <w:rFonts w:ascii="Segoe UI Light" w:hAnsi="Segoe UI Light" w:cs="Segoe UI Light"/>
            <w:sz w:val="22"/>
            <w:szCs w:val="22"/>
          </w:rPr>
          <w:t>. Click on the tick box bottom right (if we just close the windows our selection is not saved)</w:t>
        </w:r>
      </w:ins>
      <w:ins w:id="444" w:author="Andrew Fryer (@DEEPFAT)" w:date="2017-12-12T20:05:00Z">
        <w:r w:rsidR="00716626">
          <w:rPr>
            <w:rFonts w:ascii="Segoe UI Light" w:hAnsi="Segoe UI Light" w:cs="Segoe UI Light"/>
            <w:sz w:val="22"/>
            <w:szCs w:val="22"/>
          </w:rPr>
          <w:t>.</w:t>
        </w:r>
      </w:ins>
    </w:p>
    <w:p w14:paraId="6C3D8379" w14:textId="0ADBFFBF" w:rsidR="0012369C" w:rsidRDefault="0012369C" w:rsidP="005B7085">
      <w:pPr>
        <w:pStyle w:val="ListParagraph"/>
        <w:ind w:left="360"/>
        <w:rPr>
          <w:ins w:id="445" w:author="Andrew Fryer (@DEEPFAT)" w:date="2017-12-12T20:05:00Z"/>
          <w:rFonts w:ascii="Segoe UI Light" w:hAnsi="Segoe UI Light" w:cs="Segoe UI Light"/>
          <w:sz w:val="22"/>
          <w:szCs w:val="22"/>
        </w:rPr>
      </w:pPr>
      <w:ins w:id="446" w:author="Andrew Fryer (@DEEPFAT)" w:date="2017-12-12T20:05:00Z">
        <w:r>
          <w:rPr>
            <w:rFonts w:ascii="Segoe UI Light" w:hAnsi="Segoe UI Light" w:cs="Segoe UI Light"/>
            <w:sz w:val="22"/>
            <w:szCs w:val="22"/>
          </w:rPr>
          <w:t>In the edit metadata properties change the setting</w:t>
        </w:r>
      </w:ins>
      <w:ins w:id="447" w:author="Andrew Fryer (@DEEPFAT)" w:date="2017-12-13T08:55:00Z">
        <w:r w:rsidR="00C76380">
          <w:rPr>
            <w:rFonts w:ascii="Segoe UI Light" w:hAnsi="Segoe UI Light" w:cs="Segoe UI Light"/>
            <w:sz w:val="22"/>
            <w:szCs w:val="22"/>
          </w:rPr>
          <w:t>s</w:t>
        </w:r>
      </w:ins>
      <w:ins w:id="448" w:author="Andrew Fryer (@DEEPFAT)" w:date="2017-12-12T20:05:00Z">
        <w:r>
          <w:rPr>
            <w:rFonts w:ascii="Segoe UI Light" w:hAnsi="Segoe UI Light" w:cs="Segoe UI Light"/>
            <w:sz w:val="22"/>
            <w:szCs w:val="22"/>
          </w:rPr>
          <w:t xml:space="preserve"> as shown</w:t>
        </w:r>
      </w:ins>
      <w:ins w:id="449" w:author="Andrew Fryer (@DEEPFAT)" w:date="2017-12-13T08:55:00Z">
        <w:r w:rsidR="00C76380">
          <w:rPr>
            <w:rFonts w:ascii="Segoe UI Light" w:hAnsi="Segoe UI Light" w:cs="Segoe UI Light"/>
            <w:sz w:val="22"/>
            <w:szCs w:val="22"/>
          </w:rPr>
          <w:t xml:space="preserve"> by making the </w:t>
        </w:r>
      </w:ins>
      <w:ins w:id="450" w:author="Frances Tibble" w:date="2017-12-14T06:30:00Z">
        <w:r w:rsidR="7D10AA2F">
          <w:rPr>
            <w:rFonts w:ascii="Segoe UI Light" w:hAnsi="Segoe UI Light" w:cs="Segoe UI Light"/>
            <w:sz w:val="22"/>
            <w:szCs w:val="22"/>
          </w:rPr>
          <w:t>'</w:t>
        </w:r>
      </w:ins>
      <w:ins w:id="451" w:author="Andrew Fryer (@DEEPFAT)" w:date="2017-12-13T08:55:00Z">
        <w:r w:rsidR="00C76380">
          <w:rPr>
            <w:rFonts w:ascii="Segoe UI Light" w:hAnsi="Segoe UI Light" w:cs="Segoe UI Light"/>
            <w:sz w:val="22"/>
            <w:szCs w:val="22"/>
          </w:rPr>
          <w:t>Fields</w:t>
        </w:r>
      </w:ins>
      <w:ins w:id="452" w:author="Frances Tibble" w:date="2017-12-14T06:30:00Z">
        <w:r w:rsidR="7D10AA2F">
          <w:rPr>
            <w:rFonts w:ascii="Segoe UI Light" w:hAnsi="Segoe UI Light" w:cs="Segoe UI Light"/>
            <w:sz w:val="22"/>
            <w:szCs w:val="22"/>
          </w:rPr>
          <w:t>'</w:t>
        </w:r>
      </w:ins>
      <w:ins w:id="453" w:author="Andrew Fryer (@DEEPFAT)" w:date="2017-12-13T08:55:00Z">
        <w:r w:rsidR="00C76380">
          <w:rPr>
            <w:rFonts w:ascii="Segoe UI Light" w:hAnsi="Segoe UI Light" w:cs="Segoe UI Light"/>
            <w:sz w:val="22"/>
            <w:szCs w:val="22"/>
          </w:rPr>
          <w:t xml:space="preserve"> property to be </w:t>
        </w:r>
      </w:ins>
      <w:ins w:id="454" w:author="Frances Tibble" w:date="2017-12-14T06:30:00Z">
        <w:r w:rsidR="7D10AA2F">
          <w:rPr>
            <w:rFonts w:ascii="Segoe UI Light" w:hAnsi="Segoe UI Light" w:cs="Segoe UI Light"/>
            <w:sz w:val="22"/>
            <w:szCs w:val="22"/>
          </w:rPr>
          <w:t>'</w:t>
        </w:r>
      </w:ins>
      <w:ins w:id="455" w:author="Frances Tibble" w:date="2017-12-14T06:31:00Z">
        <w:r w:rsidR="50B14700">
          <w:rPr>
            <w:rFonts w:ascii="Segoe UI Light" w:hAnsi="Segoe UI Light" w:cs="Segoe UI Light"/>
            <w:sz w:val="22"/>
            <w:szCs w:val="22"/>
          </w:rPr>
          <w:t>L</w:t>
        </w:r>
      </w:ins>
      <w:ins w:id="456" w:author="Andrew Fryer (@DEEPFAT)" w:date="2017-12-13T08:55:00Z">
        <w:del w:id="457" w:author="Frances Tibble" w:date="2017-12-14T06:31:00Z">
          <w:r w:rsidR="00C76380" w:rsidDel="50B14700">
            <w:rPr>
              <w:rFonts w:ascii="Segoe UI Light" w:hAnsi="Segoe UI Light" w:cs="Segoe UI Light"/>
              <w:sz w:val="22"/>
              <w:szCs w:val="22"/>
            </w:rPr>
            <w:delText>l</w:delText>
          </w:r>
        </w:del>
        <w:r w:rsidR="00C76380">
          <w:rPr>
            <w:rFonts w:ascii="Segoe UI Light" w:hAnsi="Segoe UI Light" w:cs="Segoe UI Light"/>
            <w:sz w:val="22"/>
            <w:szCs w:val="22"/>
          </w:rPr>
          <w:t>ab</w:t>
        </w:r>
        <w:r w:rsidR="00A40336">
          <w:rPr>
            <w:rFonts w:ascii="Segoe UI Light" w:hAnsi="Segoe UI Light" w:cs="Segoe UI Light"/>
            <w:sz w:val="22"/>
            <w:szCs w:val="22"/>
          </w:rPr>
          <w:t>e</w:t>
        </w:r>
        <w:r w:rsidR="00C76380">
          <w:rPr>
            <w:rFonts w:ascii="Segoe UI Light" w:hAnsi="Segoe UI Light" w:cs="Segoe UI Light"/>
            <w:sz w:val="22"/>
            <w:szCs w:val="22"/>
          </w:rPr>
          <w:t>l</w:t>
        </w:r>
      </w:ins>
      <w:ins w:id="458" w:author="Frances Tibble" w:date="2017-12-14T06:30:00Z">
        <w:r w:rsidR="7D10AA2F">
          <w:rPr>
            <w:rFonts w:ascii="Segoe UI Light" w:hAnsi="Segoe UI Light" w:cs="Segoe UI Light"/>
            <w:sz w:val="22"/>
            <w:szCs w:val="22"/>
          </w:rPr>
          <w:t>'</w:t>
        </w:r>
      </w:ins>
      <w:ins w:id="459" w:author="Andrew Fryer (@DEEPFAT)" w:date="2017-12-12T20:05:00Z">
        <w:r>
          <w:rPr>
            <w:rFonts w:ascii="Segoe UI Light" w:hAnsi="Segoe UI Light" w:cs="Segoe UI Light"/>
            <w:sz w:val="22"/>
            <w:szCs w:val="22"/>
          </w:rPr>
          <w:t>:</w:t>
        </w:r>
      </w:ins>
    </w:p>
    <w:p w14:paraId="34F3085A" w14:textId="7C316E04" w:rsidR="0012369C" w:rsidRDefault="00706977" w:rsidP="005B7085">
      <w:pPr>
        <w:pStyle w:val="ListParagraph"/>
        <w:ind w:left="360"/>
        <w:rPr>
          <w:ins w:id="460" w:author="Andrew Fryer (@DEEPFAT)" w:date="2017-12-12T20:05:00Z"/>
          <w:rFonts w:ascii="Segoe UI Light" w:hAnsi="Segoe UI Light" w:cs="Segoe UI Light"/>
          <w:sz w:val="22"/>
          <w:szCs w:val="22"/>
        </w:rPr>
      </w:pPr>
      <w:ins w:id="461" w:author="Andrew Fryer (@DEEPFAT)" w:date="2017-12-13T08:54:00Z">
        <w:r>
          <w:rPr>
            <w:noProof/>
          </w:rPr>
          <w:drawing>
            <wp:inline distT="0" distB="0" distL="0" distR="0" wp14:anchorId="0F56907C" wp14:editId="341DA6AA">
              <wp:extent cx="1534246" cy="2369244"/>
              <wp:effectExtent l="19050" t="19050" r="27940" b="12065"/>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197" t="11531" r="2116" b="20939"/>
                      <a:stretch/>
                    </pic:blipFill>
                    <pic:spPr bwMode="auto">
                      <a:xfrm>
                        <a:off x="0" y="0"/>
                        <a:ext cx="1534775" cy="2370061"/>
                      </a:xfrm>
                      <a:prstGeom prst="rect">
                        <a:avLst/>
                      </a:prstGeom>
                      <a:ln>
                        <a:solidFill>
                          <a:schemeClr val="tx2">
                            <a:lumMod val="75000"/>
                          </a:schemeClr>
                        </a:solidFill>
                      </a:ln>
                      <a:extLst>
                        <a:ext uri="{53640926-AAD7-44D8-BBD7-CCE9431645EC}">
                          <a14:shadowObscured xmlns:a14="http://schemas.microsoft.com/office/drawing/2010/main"/>
                        </a:ext>
                      </a:extLst>
                    </pic:spPr>
                  </pic:pic>
                </a:graphicData>
              </a:graphic>
            </wp:inline>
          </w:drawing>
        </w:r>
      </w:ins>
    </w:p>
    <w:p w14:paraId="61378506" w14:textId="77777777" w:rsidR="00A40336" w:rsidRDefault="00A40336" w:rsidP="005B7085">
      <w:pPr>
        <w:pStyle w:val="ListParagraph"/>
        <w:ind w:left="360"/>
        <w:rPr>
          <w:ins w:id="462" w:author="Andrew Fryer (@DEEPFAT)" w:date="2017-12-13T08:55:00Z"/>
          <w:rFonts w:ascii="Segoe UI Light" w:hAnsi="Segoe UI Light" w:cs="Segoe UI Light"/>
          <w:sz w:val="22"/>
          <w:szCs w:val="22"/>
        </w:rPr>
      </w:pPr>
    </w:p>
    <w:p w14:paraId="35F4D732" w14:textId="4CC5B872" w:rsidR="00932D2A" w:rsidRDefault="00BC7CB4">
      <w:pPr>
        <w:pStyle w:val="ListParagraph"/>
        <w:ind w:left="360"/>
        <w:rPr>
          <w:ins w:id="463" w:author="Andrew Fryer (@DEEPFAT)" w:date="2017-12-13T08:00:00Z"/>
          <w:rFonts w:ascii="Segoe UI Light" w:hAnsi="Segoe UI Light" w:cs="Segoe UI Light"/>
          <w:sz w:val="22"/>
          <w:szCs w:val="22"/>
        </w:rPr>
      </w:pPr>
      <w:ins w:id="464" w:author="Andrew Fryer (@DEEPFAT)" w:date="2017-12-13T12:20:00Z">
        <w:r>
          <w:rPr>
            <w:rFonts w:ascii="Segoe UI Light" w:hAnsi="Segoe UI Light" w:cs="Segoe UI Light"/>
            <w:sz w:val="22"/>
            <w:szCs w:val="22"/>
          </w:rPr>
          <w:t xml:space="preserve">All the other </w:t>
        </w:r>
        <w:del w:id="465" w:author="Frances Tibble" w:date="2017-12-14T06:32:00Z">
          <w:r w:rsidDel="6C2FC5E0">
            <w:rPr>
              <w:rFonts w:ascii="Segoe UI Light" w:hAnsi="Segoe UI Light" w:cs="Segoe UI Light"/>
              <w:sz w:val="22"/>
              <w:szCs w:val="22"/>
            </w:rPr>
            <w:delText xml:space="preserve"> </w:delText>
          </w:r>
        </w:del>
        <w:r>
          <w:rPr>
            <w:rFonts w:ascii="Segoe UI Light" w:hAnsi="Segoe UI Light" w:cs="Segoe UI Light"/>
            <w:sz w:val="22"/>
            <w:szCs w:val="22"/>
          </w:rPr>
          <w:t>columns are still defined as features</w:t>
        </w:r>
      </w:ins>
      <w:ins w:id="466" w:author="Andrew Fryer (@DEEPFAT)" w:date="2017-12-13T12:24:00Z">
        <w:r w:rsidR="009A2721">
          <w:rPr>
            <w:rFonts w:ascii="Segoe UI Light" w:hAnsi="Segoe UI Light" w:cs="Segoe UI Light"/>
            <w:sz w:val="22"/>
            <w:szCs w:val="22"/>
          </w:rPr>
          <w:t xml:space="preserve"> but i</w:t>
        </w:r>
      </w:ins>
      <w:ins w:id="467" w:author="Andrew Fryer (@DEEPFAT)" w:date="2017-12-12T20:42:00Z">
        <w:r w:rsidR="00932D2A">
          <w:rPr>
            <w:rFonts w:ascii="Segoe UI Light" w:hAnsi="Segoe UI Light" w:cs="Segoe UI Light"/>
            <w:sz w:val="22"/>
            <w:szCs w:val="22"/>
          </w:rPr>
          <w:t xml:space="preserve">f we want to change </w:t>
        </w:r>
        <w:proofErr w:type="gramStart"/>
        <w:r w:rsidR="00932D2A">
          <w:rPr>
            <w:rFonts w:ascii="Segoe UI Light" w:hAnsi="Segoe UI Light" w:cs="Segoe UI Light"/>
            <w:sz w:val="22"/>
            <w:szCs w:val="22"/>
          </w:rPr>
          <w:t>all of</w:t>
        </w:r>
        <w:proofErr w:type="gramEnd"/>
        <w:r w:rsidR="00932D2A">
          <w:rPr>
            <w:rFonts w:ascii="Segoe UI Light" w:hAnsi="Segoe UI Light" w:cs="Segoe UI Light"/>
            <w:sz w:val="22"/>
            <w:szCs w:val="22"/>
          </w:rPr>
          <w:t xml:space="preserve"> those feature names to computer friendly names then we’d need one </w:t>
        </w:r>
      </w:ins>
      <w:ins w:id="468" w:author="Andrew Fryer (@DEEPFAT)" w:date="2017-12-13T12:24:00Z">
        <w:r w:rsidR="009A2721">
          <w:rPr>
            <w:rFonts w:ascii="Segoe UI Light" w:hAnsi="Segoe UI Light" w:cs="Segoe UI Light"/>
            <w:sz w:val="22"/>
            <w:szCs w:val="22"/>
          </w:rPr>
          <w:t xml:space="preserve">Edit Metadata </w:t>
        </w:r>
        <w:r w:rsidR="008E4874">
          <w:rPr>
            <w:rFonts w:ascii="Segoe UI Light" w:hAnsi="Segoe UI Light" w:cs="Segoe UI Light"/>
            <w:sz w:val="22"/>
            <w:szCs w:val="22"/>
          </w:rPr>
          <w:t>module for ea</w:t>
        </w:r>
      </w:ins>
      <w:ins w:id="469" w:author="Andrew Fryer (@DEEPFAT)" w:date="2017-12-13T12:25:00Z">
        <w:r w:rsidR="008E4874">
          <w:rPr>
            <w:rFonts w:ascii="Segoe UI Light" w:hAnsi="Segoe UI Light" w:cs="Segoe UI Light"/>
            <w:sz w:val="22"/>
            <w:szCs w:val="22"/>
          </w:rPr>
          <w:t xml:space="preserve">ch column </w:t>
        </w:r>
      </w:ins>
      <w:ins w:id="470" w:author="Frances Tibble" w:date="2017-12-14T06:32:00Z">
        <w:r w:rsidR="6C2FC5E0">
          <w:rPr>
            <w:rFonts w:ascii="Segoe UI Light" w:hAnsi="Segoe UI Light" w:cs="Segoe UI Light"/>
            <w:sz w:val="22"/>
            <w:szCs w:val="22"/>
          </w:rPr>
          <w:t xml:space="preserve">- </w:t>
        </w:r>
      </w:ins>
      <w:ins w:id="471" w:author="Andrew Fryer (@DEEPFAT)" w:date="2017-12-12T20:42:00Z">
        <w:r w:rsidR="00932D2A">
          <w:rPr>
            <w:rFonts w:ascii="Segoe UI Light" w:hAnsi="Segoe UI Light" w:cs="Segoe UI Light"/>
            <w:sz w:val="22"/>
            <w:szCs w:val="22"/>
          </w:rPr>
          <w:t xml:space="preserve">so is there a better way? Yes </w:t>
        </w:r>
      </w:ins>
      <w:ins w:id="472" w:author="Frances Tibble" w:date="2017-12-14T06:32:00Z">
        <w:r w:rsidR="6C2FC5E0">
          <w:rPr>
            <w:rFonts w:ascii="Segoe UI Light" w:hAnsi="Segoe UI Light" w:cs="Segoe UI Light"/>
            <w:sz w:val="22"/>
            <w:szCs w:val="22"/>
          </w:rPr>
          <w:t xml:space="preserve">- </w:t>
        </w:r>
      </w:ins>
      <w:ins w:id="473" w:author="Andrew Fryer (@DEEPFAT)" w:date="2017-12-13T07:54:00Z">
        <w:r w:rsidR="00082283">
          <w:rPr>
            <w:rFonts w:ascii="Segoe UI Light" w:hAnsi="Segoe UI Light" w:cs="Segoe UI Light"/>
            <w:sz w:val="22"/>
            <w:szCs w:val="22"/>
          </w:rPr>
          <w:t xml:space="preserve">we can just write the code in R or </w:t>
        </w:r>
      </w:ins>
      <w:ins w:id="474" w:author="Andrew Fryer (@DEEPFAT)" w:date="2017-12-12T20:43:00Z">
        <w:r w:rsidR="00932D2A">
          <w:rPr>
            <w:rFonts w:ascii="Segoe UI Light" w:hAnsi="Segoe UI Light" w:cs="Segoe UI Light"/>
            <w:sz w:val="22"/>
            <w:szCs w:val="22"/>
          </w:rPr>
          <w:t>Python</w:t>
        </w:r>
      </w:ins>
      <w:ins w:id="475" w:author="Frances Tibble" w:date="2017-12-14T06:33:00Z">
        <w:r w:rsidR="259DD0C8">
          <w:rPr>
            <w:rFonts w:ascii="Segoe UI Light" w:hAnsi="Segoe UI Light" w:cs="Segoe UI Light"/>
            <w:sz w:val="22"/>
            <w:szCs w:val="22"/>
          </w:rPr>
          <w:t>.</w:t>
        </w:r>
      </w:ins>
      <w:ins w:id="476" w:author="Andrew Fryer (@DEEPFAT)" w:date="2017-12-13T07:54:00Z">
        <w:del w:id="477" w:author="Frances Tibble" w:date="2017-12-14T06:33:00Z">
          <w:r w:rsidR="00082283" w:rsidDel="259DD0C8">
            <w:rPr>
              <w:rFonts w:ascii="Segoe UI Light" w:hAnsi="Segoe UI Light" w:cs="Segoe UI Light"/>
              <w:sz w:val="22"/>
              <w:szCs w:val="22"/>
            </w:rPr>
            <w:delText>,</w:delText>
          </w:r>
        </w:del>
        <w:r w:rsidR="00082283">
          <w:rPr>
            <w:rFonts w:ascii="Segoe UI Light" w:hAnsi="Segoe UI Light" w:cs="Segoe UI Light"/>
            <w:sz w:val="22"/>
            <w:szCs w:val="22"/>
          </w:rPr>
          <w:t xml:space="preserve"> </w:t>
        </w:r>
      </w:ins>
      <w:ins w:id="478" w:author="Frances Tibble" w:date="2017-12-14T06:33:00Z">
        <w:r w:rsidR="259DD0C8">
          <w:rPr>
            <w:rFonts w:ascii="Segoe UI Light" w:hAnsi="Segoe UI Light" w:cs="Segoe UI Light"/>
            <w:sz w:val="22"/>
            <w:szCs w:val="22"/>
          </w:rPr>
          <w:t>A</w:t>
        </w:r>
      </w:ins>
      <w:ins w:id="479" w:author="Andrew Fryer (@DEEPFAT)" w:date="2017-12-13T07:54:00Z">
        <w:del w:id="480" w:author="Frances Tibble" w:date="2017-12-14T06:33:00Z">
          <w:r w:rsidR="00082283" w:rsidDel="259DD0C8">
            <w:rPr>
              <w:rFonts w:ascii="Segoe UI Light" w:hAnsi="Segoe UI Light" w:cs="Segoe UI Light"/>
              <w:sz w:val="22"/>
              <w:szCs w:val="22"/>
            </w:rPr>
            <w:delText>a</w:delText>
          </w:r>
        </w:del>
        <w:r w:rsidR="00082283">
          <w:rPr>
            <w:rFonts w:ascii="Segoe UI Light" w:hAnsi="Segoe UI Light" w:cs="Segoe UI Light"/>
            <w:sz w:val="22"/>
            <w:szCs w:val="22"/>
          </w:rPr>
          <w:t xml:space="preserve">s </w:t>
        </w:r>
        <w:r w:rsidR="009F4BBA">
          <w:rPr>
            <w:rFonts w:ascii="Segoe UI Light" w:hAnsi="Segoe UI Light" w:cs="Segoe UI Light"/>
            <w:sz w:val="22"/>
            <w:szCs w:val="22"/>
          </w:rPr>
          <w:t>we have already used Python on the course we’ll use that</w:t>
        </w:r>
      </w:ins>
      <w:ins w:id="481" w:author="Andrew Fryer (@DEEPFAT)" w:date="2017-12-12T20:43:00Z">
        <w:r w:rsidR="00932D2A">
          <w:rPr>
            <w:rFonts w:ascii="Segoe UI Light" w:hAnsi="Segoe UI Light" w:cs="Segoe UI Light"/>
            <w:sz w:val="22"/>
            <w:szCs w:val="22"/>
          </w:rPr>
          <w:t>.</w:t>
        </w:r>
      </w:ins>
      <w:ins w:id="482" w:author="Andrew Fryer (@DEEPFAT)" w:date="2017-12-13T13:35:00Z">
        <w:r w:rsidR="00A20753">
          <w:rPr>
            <w:rFonts w:ascii="Segoe UI Light" w:hAnsi="Segoe UI Light" w:cs="Segoe UI Light"/>
            <w:sz w:val="22"/>
            <w:szCs w:val="22"/>
          </w:rPr>
          <w:t xml:space="preserve"> </w:t>
        </w:r>
      </w:ins>
      <w:ins w:id="483" w:author="Andrew Fryer (@DEEPFAT)" w:date="2017-12-13T07:55:00Z">
        <w:r w:rsidR="006C7004">
          <w:rPr>
            <w:rFonts w:ascii="Segoe UI Light" w:hAnsi="Segoe UI Light" w:cs="Segoe UI Light"/>
            <w:sz w:val="22"/>
            <w:szCs w:val="22"/>
          </w:rPr>
          <w:t xml:space="preserve">In the module search </w:t>
        </w:r>
      </w:ins>
      <w:ins w:id="484" w:author="Frances Tibble" w:date="2017-12-14T06:33:00Z">
        <w:r w:rsidR="687F4041">
          <w:rPr>
            <w:rFonts w:ascii="Segoe UI Light" w:hAnsi="Segoe UI Light" w:cs="Segoe UI Light"/>
            <w:sz w:val="22"/>
            <w:szCs w:val="22"/>
          </w:rPr>
          <w:t>'</w:t>
        </w:r>
      </w:ins>
      <w:ins w:id="485" w:author="Andrew Fryer (@DEEPFAT)" w:date="2017-12-13T07:55:00Z">
        <w:del w:id="486" w:author="Frances Tibble" w:date="2017-12-14T06:33:00Z">
          <w:r w:rsidR="006C7004" w:rsidDel="687F4041">
            <w:rPr>
              <w:rFonts w:ascii="Segoe UI Light" w:hAnsi="Segoe UI Light" w:cs="Segoe UI Light"/>
              <w:sz w:val="22"/>
              <w:szCs w:val="22"/>
            </w:rPr>
            <w:delText xml:space="preserve">type </w:delText>
          </w:r>
        </w:del>
        <w:r w:rsidR="006C7004">
          <w:rPr>
            <w:rFonts w:ascii="Segoe UI Light" w:hAnsi="Segoe UI Light" w:cs="Segoe UI Light"/>
            <w:sz w:val="22"/>
            <w:szCs w:val="22"/>
          </w:rPr>
          <w:t>Python</w:t>
        </w:r>
      </w:ins>
      <w:ins w:id="487" w:author="Frances Tibble" w:date="2017-12-14T06:33:00Z">
        <w:r w:rsidR="687F4041">
          <w:rPr>
            <w:rFonts w:ascii="Segoe UI Light" w:hAnsi="Segoe UI Light" w:cs="Segoe UI Light"/>
            <w:sz w:val="22"/>
            <w:szCs w:val="22"/>
          </w:rPr>
          <w:t>'</w:t>
        </w:r>
      </w:ins>
      <w:ins w:id="488" w:author="Andrew Fryer (@DEEPFAT)" w:date="2017-12-13T08:00:00Z">
        <w:r w:rsidR="00CA431E">
          <w:rPr>
            <w:rFonts w:ascii="Segoe UI Light" w:hAnsi="Segoe UI Light" w:cs="Segoe UI Light"/>
            <w:sz w:val="22"/>
            <w:szCs w:val="22"/>
          </w:rPr>
          <w:t>.  Drag the Python</w:t>
        </w:r>
      </w:ins>
      <w:ins w:id="489" w:author="Andrew Fryer (@DEEPFAT)" w:date="2017-12-13T13:35:00Z">
        <w:r w:rsidR="001266AC">
          <w:rPr>
            <w:rFonts w:ascii="Segoe UI Light" w:hAnsi="Segoe UI Light" w:cs="Segoe UI Light"/>
            <w:sz w:val="22"/>
            <w:szCs w:val="22"/>
          </w:rPr>
          <w:t xml:space="preserve"> </w:t>
        </w:r>
      </w:ins>
      <w:ins w:id="490" w:author="Frances Tibble" w:date="2017-12-14T06:33:00Z">
        <w:r w:rsidR="687F4041">
          <w:rPr>
            <w:rFonts w:ascii="Segoe UI Light" w:hAnsi="Segoe UI Light" w:cs="Segoe UI Light"/>
            <w:sz w:val="22"/>
            <w:szCs w:val="22"/>
          </w:rPr>
          <w:t xml:space="preserve">module </w:t>
        </w:r>
      </w:ins>
      <w:ins w:id="491" w:author="Andrew Fryer (@DEEPFAT)" w:date="2017-12-13T08:00:00Z">
        <w:del w:id="492" w:author="Frances Tibble" w:date="2017-12-14T06:33:00Z">
          <w:r w:rsidR="00CA431E" w:rsidDel="687F4041">
            <w:rPr>
              <w:rFonts w:ascii="Segoe UI Light" w:hAnsi="Segoe UI Light" w:cs="Segoe UI Light"/>
              <w:sz w:val="22"/>
              <w:szCs w:val="22"/>
            </w:rPr>
            <w:delText xml:space="preserve"> </w:delText>
          </w:r>
        </w:del>
        <w:r w:rsidR="00CA431E">
          <w:rPr>
            <w:rFonts w:ascii="Segoe UI Light" w:hAnsi="Segoe UI Light" w:cs="Segoe UI Light"/>
            <w:sz w:val="22"/>
            <w:szCs w:val="22"/>
          </w:rPr>
          <w:t>onto the design surface and connect it as shown.</w:t>
        </w:r>
      </w:ins>
    </w:p>
    <w:p w14:paraId="1DCE1532" w14:textId="09DB91EB" w:rsidR="00CA431E" w:rsidRDefault="000E5B99">
      <w:pPr>
        <w:pStyle w:val="ListParagraph"/>
        <w:ind w:left="360"/>
        <w:rPr>
          <w:ins w:id="493" w:author="Andrew Fryer (@DEEPFAT)" w:date="2017-12-13T08:00:00Z"/>
          <w:rFonts w:ascii="Segoe UI Light" w:hAnsi="Segoe UI Light" w:cs="Segoe UI Light"/>
          <w:sz w:val="22"/>
          <w:szCs w:val="22"/>
        </w:rPr>
      </w:pPr>
      <w:ins w:id="494" w:author="Andrew Fryer (@DEEPFAT)" w:date="2017-12-13T13:38:00Z">
        <w:r>
          <w:rPr>
            <w:noProof/>
          </w:rPr>
          <w:lastRenderedPageBreak/>
          <w:drawing>
            <wp:inline distT="0" distB="0" distL="0" distR="0" wp14:anchorId="4779AD0D" wp14:editId="335B4805">
              <wp:extent cx="6309711" cy="3230295"/>
              <wp:effectExtent l="19050" t="19050" r="15240" b="27305"/>
              <wp:docPr id="175274271" name="Picture 17527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4207" cy="3232597"/>
                      </a:xfrm>
                      <a:prstGeom prst="rect">
                        <a:avLst/>
                      </a:prstGeom>
                      <a:ln>
                        <a:solidFill>
                          <a:schemeClr val="tx2">
                            <a:lumMod val="75000"/>
                          </a:schemeClr>
                        </a:solidFill>
                      </a:ln>
                    </pic:spPr>
                  </pic:pic>
                </a:graphicData>
              </a:graphic>
            </wp:inline>
          </w:drawing>
        </w:r>
      </w:ins>
    </w:p>
    <w:p w14:paraId="2DB6D7E4" w14:textId="3F99131A" w:rsidR="00CA431E" w:rsidRDefault="00CA431E">
      <w:pPr>
        <w:pStyle w:val="ListParagraph"/>
        <w:ind w:left="360"/>
        <w:rPr>
          <w:ins w:id="495" w:author="Andrew Fryer (@DEEPFAT)" w:date="2017-12-13T08:00:00Z"/>
          <w:rFonts w:ascii="Segoe UI Light" w:hAnsi="Segoe UI Light" w:cs="Segoe UI Light"/>
          <w:sz w:val="22"/>
          <w:szCs w:val="22"/>
        </w:rPr>
      </w:pPr>
    </w:p>
    <w:p w14:paraId="6E7EA010" w14:textId="1DE1705A" w:rsidR="00CA431E" w:rsidRDefault="00CA431E">
      <w:pPr>
        <w:pStyle w:val="ListParagraph"/>
        <w:ind w:left="360"/>
        <w:rPr>
          <w:ins w:id="496" w:author="Andrew Fryer (@DEEPFAT)" w:date="2017-12-13T08:17:00Z"/>
          <w:rFonts w:ascii="Segoe UI Light" w:hAnsi="Segoe UI Light" w:cs="Segoe UI Light"/>
          <w:sz w:val="22"/>
          <w:szCs w:val="22"/>
        </w:rPr>
      </w:pPr>
      <w:ins w:id="497" w:author="Andrew Fryer (@DEEPFAT)" w:date="2017-12-13T08:00:00Z">
        <w:r>
          <w:rPr>
            <w:rFonts w:ascii="Segoe UI Light" w:hAnsi="Segoe UI Light" w:cs="Segoe UI Light"/>
            <w:sz w:val="22"/>
            <w:szCs w:val="22"/>
          </w:rPr>
          <w:t>The P</w:t>
        </w:r>
        <w:r w:rsidR="00FF5526">
          <w:rPr>
            <w:rFonts w:ascii="Segoe UI Light" w:hAnsi="Segoe UI Light" w:cs="Segoe UI Light"/>
            <w:sz w:val="22"/>
            <w:szCs w:val="22"/>
          </w:rPr>
          <w:t>ython modu</w:t>
        </w:r>
      </w:ins>
      <w:ins w:id="498" w:author="Andrew Fryer (@DEEPFAT)" w:date="2017-12-13T08:01:00Z">
        <w:r w:rsidR="00FF5526">
          <w:rPr>
            <w:rFonts w:ascii="Segoe UI Light" w:hAnsi="Segoe UI Light" w:cs="Segoe UI Light"/>
            <w:sz w:val="22"/>
            <w:szCs w:val="22"/>
          </w:rPr>
          <w:t>l</w:t>
        </w:r>
      </w:ins>
      <w:ins w:id="499" w:author="Andrew Fryer (@DEEPFAT)" w:date="2017-12-13T08:00:00Z">
        <w:r w:rsidR="00FF5526">
          <w:rPr>
            <w:rFonts w:ascii="Segoe UI Light" w:hAnsi="Segoe UI Light" w:cs="Segoe UI Light"/>
            <w:sz w:val="22"/>
            <w:szCs w:val="22"/>
          </w:rPr>
          <w:t>e has thre</w:t>
        </w:r>
      </w:ins>
      <w:ins w:id="500" w:author="Andrew Fryer (@DEEPFAT)" w:date="2017-12-13T08:01:00Z">
        <w:r w:rsidR="00FF5526">
          <w:rPr>
            <w:rFonts w:ascii="Segoe UI Light" w:hAnsi="Segoe UI Light" w:cs="Segoe UI Light"/>
            <w:sz w:val="22"/>
            <w:szCs w:val="22"/>
          </w:rPr>
          <w:t>e inputs</w:t>
        </w:r>
      </w:ins>
      <w:ins w:id="501" w:author="Frances Tibble" w:date="2017-12-14T06:34:00Z">
        <w:r w:rsidR="2281AAB0">
          <w:rPr>
            <w:rFonts w:ascii="Segoe UI Light" w:hAnsi="Segoe UI Light" w:cs="Segoe UI Light"/>
            <w:sz w:val="22"/>
            <w:szCs w:val="22"/>
          </w:rPr>
          <w:t>.</w:t>
        </w:r>
      </w:ins>
      <w:ins w:id="502" w:author="Andrew Fryer (@DEEPFAT)" w:date="2017-12-13T08:01:00Z">
        <w:r w:rsidR="00FF5526">
          <w:rPr>
            <w:rFonts w:ascii="Segoe UI Light" w:hAnsi="Segoe UI Light" w:cs="Segoe UI Light"/>
            <w:sz w:val="22"/>
            <w:szCs w:val="22"/>
          </w:rPr>
          <w:t xml:space="preserve"> </w:t>
        </w:r>
      </w:ins>
      <w:ins w:id="503" w:author="Frances Tibble" w:date="2017-12-14T06:34:00Z">
        <w:r w:rsidR="2281AAB0">
          <w:rPr>
            <w:rFonts w:ascii="Segoe UI Light" w:hAnsi="Segoe UI Light" w:cs="Segoe UI Light"/>
            <w:sz w:val="22"/>
            <w:szCs w:val="22"/>
          </w:rPr>
          <w:t>I</w:t>
        </w:r>
      </w:ins>
      <w:ins w:id="504" w:author="Andrew Fryer (@DEEPFAT)" w:date="2017-12-13T08:01:00Z">
        <w:del w:id="505" w:author="Frances Tibble" w:date="2017-12-14T06:34:00Z">
          <w:r w:rsidR="00FF5526" w:rsidDel="2281AAB0">
            <w:rPr>
              <w:rFonts w:ascii="Segoe UI Light" w:hAnsi="Segoe UI Light" w:cs="Segoe UI Light"/>
              <w:sz w:val="22"/>
              <w:szCs w:val="22"/>
            </w:rPr>
            <w:delText>i</w:delText>
          </w:r>
        </w:del>
        <w:r w:rsidR="00FF5526">
          <w:rPr>
            <w:rFonts w:ascii="Segoe UI Light" w:hAnsi="Segoe UI Light" w:cs="Segoe UI Light"/>
            <w:sz w:val="22"/>
            <w:szCs w:val="22"/>
          </w:rPr>
          <w:t>t can accept tw</w:t>
        </w:r>
      </w:ins>
      <w:ins w:id="506" w:author="Andrew Fryer (@DEEPFAT)" w:date="2017-12-13T08:50:00Z">
        <w:r w:rsidR="00A84104">
          <w:rPr>
            <w:rFonts w:ascii="Segoe UI Light" w:hAnsi="Segoe UI Light" w:cs="Segoe UI Light"/>
            <w:sz w:val="22"/>
            <w:szCs w:val="22"/>
          </w:rPr>
          <w:t>o</w:t>
        </w:r>
      </w:ins>
      <w:ins w:id="507" w:author="Andrew Fryer (@DEEPFAT)" w:date="2017-12-13T08:01:00Z">
        <w:r w:rsidR="00FF5526">
          <w:rPr>
            <w:rFonts w:ascii="Segoe UI Light" w:hAnsi="Segoe UI Light" w:cs="Segoe UI Light"/>
            <w:sz w:val="22"/>
            <w:szCs w:val="22"/>
          </w:rPr>
          <w:t xml:space="preserve"> datasets to enable us to code a join across them and we can add our own library on the right</w:t>
        </w:r>
        <w:r w:rsidR="002322DD">
          <w:rPr>
            <w:rFonts w:ascii="Segoe UI Light" w:hAnsi="Segoe UI Light" w:cs="Segoe UI Light"/>
            <w:sz w:val="22"/>
            <w:szCs w:val="22"/>
          </w:rPr>
          <w:t>-</w:t>
        </w:r>
        <w:r w:rsidR="00FF5526">
          <w:rPr>
            <w:rFonts w:ascii="Segoe UI Light" w:hAnsi="Segoe UI Light" w:cs="Segoe UI Light"/>
            <w:sz w:val="22"/>
            <w:szCs w:val="22"/>
          </w:rPr>
          <w:t xml:space="preserve">hand </w:t>
        </w:r>
      </w:ins>
      <w:ins w:id="508" w:author="Frances Tibble" w:date="2017-12-14T06:41:00Z">
        <w:r w:rsidR="124F2CC3">
          <w:rPr>
            <w:rFonts w:ascii="Segoe UI Light" w:hAnsi="Segoe UI Light" w:cs="Segoe UI Light"/>
            <w:sz w:val="22"/>
            <w:szCs w:val="22"/>
          </w:rPr>
          <w:t xml:space="preserve">input </w:t>
        </w:r>
      </w:ins>
      <w:ins w:id="509" w:author="Andrew Fryer (@DEEPFAT)" w:date="2017-12-13T08:01:00Z">
        <w:r w:rsidR="00FF5526">
          <w:rPr>
            <w:rFonts w:ascii="Segoe UI Light" w:hAnsi="Segoe UI Light" w:cs="Segoe UI Light"/>
            <w:sz w:val="22"/>
            <w:szCs w:val="22"/>
          </w:rPr>
          <w:t xml:space="preserve">port by </w:t>
        </w:r>
        <w:r w:rsidR="002322DD">
          <w:rPr>
            <w:rFonts w:ascii="Segoe UI Light" w:hAnsi="Segoe UI Light" w:cs="Segoe UI Light"/>
            <w:sz w:val="22"/>
            <w:szCs w:val="22"/>
          </w:rPr>
          <w:t xml:space="preserve">zipping it and uploading it. </w:t>
        </w:r>
      </w:ins>
      <w:ins w:id="510" w:author="Andrew Fryer (@DEEPFAT)" w:date="2017-12-13T08:15:00Z">
        <w:r w:rsidR="00AB29D1">
          <w:rPr>
            <w:rFonts w:ascii="Segoe UI Light" w:hAnsi="Segoe UI Light" w:cs="Segoe UI Light"/>
            <w:sz w:val="22"/>
            <w:szCs w:val="22"/>
          </w:rPr>
          <w:t>There are also two output ports</w:t>
        </w:r>
      </w:ins>
      <w:ins w:id="511" w:author="Frances Tibble" w:date="2017-12-14T06:41:00Z">
        <w:r w:rsidR="124F2CC3">
          <w:rPr>
            <w:rFonts w:ascii="Segoe UI Light" w:hAnsi="Segoe UI Light" w:cs="Segoe UI Light"/>
            <w:sz w:val="22"/>
            <w:szCs w:val="22"/>
          </w:rPr>
          <w:t>,</w:t>
        </w:r>
      </w:ins>
      <w:ins w:id="512" w:author="Andrew Fryer (@DEEPFAT)" w:date="2017-12-13T08:15:00Z">
        <w:r w:rsidR="00AB29D1">
          <w:rPr>
            <w:rFonts w:ascii="Segoe UI Light" w:hAnsi="Segoe UI Light" w:cs="Segoe UI Light"/>
            <w:sz w:val="22"/>
            <w:szCs w:val="22"/>
          </w:rPr>
          <w:t xml:space="preserve"> one for the data and </w:t>
        </w:r>
      </w:ins>
      <w:ins w:id="513" w:author="Frances Tibble" w:date="2017-12-14T06:42:00Z">
        <w:r w:rsidR="283A0B6C">
          <w:rPr>
            <w:rFonts w:ascii="Segoe UI Light" w:hAnsi="Segoe UI Light" w:cs="Segoe UI Light"/>
            <w:sz w:val="22"/>
            <w:szCs w:val="22"/>
          </w:rPr>
          <w:t xml:space="preserve">one </w:t>
        </w:r>
      </w:ins>
      <w:ins w:id="514" w:author="Andrew Fryer (@DEEPFAT)" w:date="2017-12-13T08:16:00Z">
        <w:del w:id="515" w:author="Frances Tibble" w:date="2017-12-14T06:42:00Z">
          <w:r w:rsidR="008840A2" w:rsidDel="283A0B6C">
            <w:rPr>
              <w:rFonts w:ascii="Segoe UI Light" w:hAnsi="Segoe UI Light" w:cs="Segoe UI Light"/>
              <w:sz w:val="22"/>
              <w:szCs w:val="22"/>
            </w:rPr>
            <w:delText xml:space="preserve">is </w:delText>
          </w:r>
        </w:del>
        <w:r w:rsidR="008840A2">
          <w:rPr>
            <w:rFonts w:ascii="Segoe UI Light" w:hAnsi="Segoe UI Light" w:cs="Segoe UI Light"/>
            <w:sz w:val="22"/>
            <w:szCs w:val="22"/>
          </w:rPr>
          <w:t>for the console output including any graphics.</w:t>
        </w:r>
      </w:ins>
      <w:ins w:id="516" w:author="Andrew Fryer (@DEEPFAT)" w:date="2017-12-13T08:01:00Z">
        <w:r w:rsidR="002322DD">
          <w:rPr>
            <w:rFonts w:ascii="Segoe UI Light" w:hAnsi="Segoe UI Light" w:cs="Segoe UI Light"/>
            <w:sz w:val="22"/>
            <w:szCs w:val="22"/>
          </w:rPr>
          <w:t xml:space="preserve"> O</w:t>
        </w:r>
      </w:ins>
      <w:ins w:id="517" w:author="Andrew Fryer (@DEEPFAT)" w:date="2017-12-13T08:02:00Z">
        <w:r w:rsidR="002322DD">
          <w:rPr>
            <w:rFonts w:ascii="Segoe UI Light" w:hAnsi="Segoe UI Light" w:cs="Segoe UI Light"/>
            <w:sz w:val="22"/>
            <w:szCs w:val="22"/>
          </w:rPr>
          <w:t xml:space="preserve">n the right there is a basic code editor </w:t>
        </w:r>
      </w:ins>
      <w:ins w:id="518" w:author="Andrew Fryer (@DEEPFAT)" w:date="2017-12-13T08:12:00Z">
        <w:r w:rsidR="00F54998">
          <w:rPr>
            <w:rFonts w:ascii="Segoe UI Light" w:hAnsi="Segoe UI Light" w:cs="Segoe UI Light"/>
            <w:sz w:val="22"/>
            <w:szCs w:val="22"/>
          </w:rPr>
          <w:t>which can</w:t>
        </w:r>
      </w:ins>
      <w:ins w:id="519" w:author="Andrew Fryer (@DEEPFAT)" w:date="2017-12-13T08:13:00Z">
        <w:r w:rsidR="006327D0">
          <w:rPr>
            <w:rFonts w:ascii="Segoe UI Light" w:hAnsi="Segoe UI Light" w:cs="Segoe UI Light"/>
            <w:sz w:val="22"/>
            <w:szCs w:val="22"/>
          </w:rPr>
          <w:t xml:space="preserve"> </w:t>
        </w:r>
      </w:ins>
      <w:ins w:id="520" w:author="Andrew Fryer (@DEEPFAT)" w:date="2017-12-13T08:12:00Z">
        <w:r w:rsidR="00F54998">
          <w:rPr>
            <w:rFonts w:ascii="Segoe UI Light" w:hAnsi="Segoe UI Light" w:cs="Segoe UI Light"/>
            <w:sz w:val="22"/>
            <w:szCs w:val="22"/>
          </w:rPr>
          <w:t xml:space="preserve">be configured to work on various versions of Python.  If we look at the </w:t>
        </w:r>
      </w:ins>
      <w:ins w:id="521" w:author="Andrew Fryer (@DEEPFAT)" w:date="2017-12-13T08:13:00Z">
        <w:r w:rsidR="006327D0">
          <w:rPr>
            <w:rFonts w:ascii="Segoe UI Light" w:hAnsi="Segoe UI Light" w:cs="Segoe UI Light"/>
            <w:sz w:val="22"/>
            <w:szCs w:val="22"/>
          </w:rPr>
          <w:t xml:space="preserve">stub </w:t>
        </w:r>
      </w:ins>
      <w:ins w:id="522" w:author="Andrew Fryer (@DEEPFAT)" w:date="2017-12-13T08:12:00Z">
        <w:r w:rsidR="00F54998">
          <w:rPr>
            <w:rFonts w:ascii="Segoe UI Light" w:hAnsi="Segoe UI Light" w:cs="Segoe UI Light"/>
            <w:sz w:val="22"/>
            <w:szCs w:val="22"/>
          </w:rPr>
          <w:t>code</w:t>
        </w:r>
      </w:ins>
      <w:ins w:id="523" w:author="Frances Tibble" w:date="2017-12-14T06:44:00Z">
        <w:r w:rsidR="08E4BC6E" w:rsidRPr="08E4BC6E">
          <w:rPr>
            <w:rFonts w:ascii="Segoe UI Light" w:hAnsi="Segoe UI Light" w:cs="Segoe UI Light"/>
            <w:sz w:val="22"/>
            <w:szCs w:val="22"/>
            <w:rPrChange w:id="524" w:author="Frances Tibble" w:date="2017-12-14T06:44:00Z">
              <w:rPr/>
            </w:rPrChange>
          </w:rPr>
          <w:t>,</w:t>
        </w:r>
      </w:ins>
      <w:ins w:id="525" w:author="Andrew Fryer (@DEEPFAT)" w:date="2017-12-13T08:12:00Z">
        <w:r w:rsidR="00F54998">
          <w:rPr>
            <w:rFonts w:ascii="Segoe UI Light" w:hAnsi="Segoe UI Light" w:cs="Segoe UI Light"/>
            <w:sz w:val="22"/>
            <w:szCs w:val="22"/>
          </w:rPr>
          <w:t xml:space="preserve"> </w:t>
        </w:r>
      </w:ins>
      <w:ins w:id="526" w:author="Andrew Fryer (@DEEPFAT)" w:date="2017-12-13T08:13:00Z">
        <w:r w:rsidR="00AB154F">
          <w:rPr>
            <w:rFonts w:ascii="Segoe UI Light" w:hAnsi="Segoe UI Light" w:cs="Segoe UI Light"/>
            <w:sz w:val="22"/>
            <w:szCs w:val="22"/>
          </w:rPr>
          <w:t>dataframe</w:t>
        </w:r>
        <w:r w:rsidR="006327D0">
          <w:rPr>
            <w:rFonts w:ascii="Segoe UI Light" w:hAnsi="Segoe UI Light" w:cs="Segoe UI Light"/>
            <w:sz w:val="22"/>
            <w:szCs w:val="22"/>
          </w:rPr>
          <w:t xml:space="preserve">1 is already setup </w:t>
        </w:r>
      </w:ins>
      <w:ins w:id="527" w:author="Andrew Fryer (@DEEPFAT)" w:date="2017-12-13T08:14:00Z">
        <w:r w:rsidR="00C3069A">
          <w:rPr>
            <w:rFonts w:ascii="Segoe UI Light" w:hAnsi="Segoe UI Light" w:cs="Segoe UI Light"/>
            <w:sz w:val="22"/>
            <w:szCs w:val="22"/>
          </w:rPr>
          <w:t xml:space="preserve">with our data flowing in port 1.  </w:t>
        </w:r>
        <w:r w:rsidR="003E0274">
          <w:rPr>
            <w:rFonts w:ascii="Segoe UI Light" w:hAnsi="Segoe UI Light" w:cs="Segoe UI Light"/>
            <w:sz w:val="22"/>
            <w:szCs w:val="22"/>
          </w:rPr>
          <w:t>Clicking on</w:t>
        </w:r>
      </w:ins>
      <w:ins w:id="528" w:author="Andrew Fryer (@DEEPFAT)" w:date="2017-12-13T08:16:00Z">
        <w:r w:rsidR="008840A2">
          <w:rPr>
            <w:rFonts w:ascii="Segoe UI Light" w:hAnsi="Segoe UI Light" w:cs="Segoe UI Light"/>
            <w:sz w:val="22"/>
            <w:szCs w:val="22"/>
          </w:rPr>
          <w:t xml:space="preserve"> </w:t>
        </w:r>
      </w:ins>
      <w:ins w:id="529" w:author="Andrew Fryer (@DEEPFAT)" w:date="2017-12-13T08:14:00Z">
        <w:r w:rsidR="003E0274">
          <w:rPr>
            <w:rFonts w:ascii="Segoe UI Light" w:hAnsi="Segoe UI Light" w:cs="Segoe UI Light"/>
            <w:sz w:val="22"/>
            <w:szCs w:val="22"/>
          </w:rPr>
          <w:t>help on any modul</w:t>
        </w:r>
      </w:ins>
      <w:ins w:id="530" w:author="Andrew Fryer (@DEEPFAT)" w:date="2017-12-13T08:16:00Z">
        <w:r w:rsidR="008840A2">
          <w:rPr>
            <w:rFonts w:ascii="Segoe UI Light" w:hAnsi="Segoe UI Light" w:cs="Segoe UI Light"/>
            <w:sz w:val="22"/>
            <w:szCs w:val="22"/>
          </w:rPr>
          <w:t>e</w:t>
        </w:r>
      </w:ins>
      <w:ins w:id="531" w:author="Andrew Fryer (@DEEPFAT)" w:date="2017-12-13T08:14:00Z">
        <w:r w:rsidR="003E0274">
          <w:rPr>
            <w:rFonts w:ascii="Segoe UI Light" w:hAnsi="Segoe UI Light" w:cs="Segoe UI Light"/>
            <w:sz w:val="22"/>
            <w:szCs w:val="22"/>
          </w:rPr>
          <w:t xml:space="preserve"> will give us more informatio</w:t>
        </w:r>
      </w:ins>
      <w:ins w:id="532" w:author="Andrew Fryer (@DEEPFAT)" w:date="2017-12-13T08:16:00Z">
        <w:r w:rsidR="008840A2">
          <w:rPr>
            <w:rFonts w:ascii="Segoe UI Light" w:hAnsi="Segoe UI Light" w:cs="Segoe UI Light"/>
            <w:sz w:val="22"/>
            <w:szCs w:val="22"/>
          </w:rPr>
          <w:t xml:space="preserve">n. The environment already has a lot of python libraries included </w:t>
        </w:r>
        <w:r w:rsidR="007B2020">
          <w:rPr>
            <w:rFonts w:ascii="Segoe UI Light" w:hAnsi="Segoe UI Light" w:cs="Segoe UI Light"/>
            <w:sz w:val="22"/>
            <w:szCs w:val="22"/>
          </w:rPr>
          <w:t>and the script can import more as needed</w:t>
        </w:r>
      </w:ins>
      <w:ins w:id="533" w:author="Frances Tibble" w:date="2017-12-14T06:45:00Z">
        <w:r w:rsidR="0115F637">
          <w:rPr>
            <w:rFonts w:ascii="Segoe UI Light" w:hAnsi="Segoe UI Light" w:cs="Segoe UI Light"/>
            <w:sz w:val="22"/>
            <w:szCs w:val="22"/>
          </w:rPr>
          <w:t>. T</w:t>
        </w:r>
      </w:ins>
      <w:ins w:id="534" w:author="Andrew Fryer (@DEEPFAT)" w:date="2017-12-13T08:51:00Z">
        <w:del w:id="535" w:author="Frances Tibble" w:date="2017-12-14T06:45:00Z">
          <w:r w:rsidR="003D2E25" w:rsidDel="0115F637">
            <w:rPr>
              <w:rFonts w:ascii="Segoe UI Light" w:hAnsi="Segoe UI Light" w:cs="Segoe UI Light"/>
              <w:sz w:val="22"/>
              <w:szCs w:val="22"/>
            </w:rPr>
            <w:delText xml:space="preserve"> and t</w:delText>
          </w:r>
        </w:del>
        <w:r w:rsidR="003D2E25">
          <w:rPr>
            <w:rFonts w:ascii="Segoe UI Light" w:hAnsi="Segoe UI Light" w:cs="Segoe UI Light"/>
            <w:sz w:val="22"/>
            <w:szCs w:val="22"/>
          </w:rPr>
          <w:t xml:space="preserve">he data comes in as Pandas </w:t>
        </w:r>
        <w:proofErr w:type="spellStart"/>
        <w:r w:rsidR="003D2E25">
          <w:rPr>
            <w:rFonts w:ascii="Segoe UI Light" w:hAnsi="Segoe UI Light" w:cs="Segoe UI Light"/>
            <w:sz w:val="22"/>
            <w:szCs w:val="22"/>
          </w:rPr>
          <w:t>dataframes</w:t>
        </w:r>
      </w:ins>
      <w:proofErr w:type="spellEnd"/>
      <w:ins w:id="536" w:author="Andrew Fryer (@DEEPFAT)" w:date="2017-12-13T08:17:00Z">
        <w:r w:rsidR="007B2020">
          <w:rPr>
            <w:rFonts w:ascii="Segoe UI Light" w:hAnsi="Segoe UI Light" w:cs="Segoe UI Light"/>
            <w:sz w:val="22"/>
            <w:szCs w:val="22"/>
          </w:rPr>
          <w:t>.</w:t>
        </w:r>
      </w:ins>
    </w:p>
    <w:p w14:paraId="5ABE0D5D" w14:textId="12311155" w:rsidR="007B2020" w:rsidRDefault="007B2020">
      <w:pPr>
        <w:pStyle w:val="ListParagraph"/>
        <w:ind w:left="360"/>
        <w:rPr>
          <w:ins w:id="537" w:author="Andrew Fryer (@DEEPFAT)" w:date="2017-12-13T08:12:00Z"/>
          <w:rFonts w:ascii="Segoe UI Light" w:hAnsi="Segoe UI Light" w:cs="Segoe UI Light"/>
          <w:sz w:val="22"/>
          <w:szCs w:val="22"/>
        </w:rPr>
      </w:pPr>
      <w:ins w:id="538" w:author="Andrew Fryer (@DEEPFAT)" w:date="2017-12-13T08:17:00Z">
        <w:r>
          <w:rPr>
            <w:rFonts w:ascii="Segoe UI Light" w:hAnsi="Segoe UI Light" w:cs="Segoe UI Light"/>
            <w:sz w:val="22"/>
            <w:szCs w:val="22"/>
          </w:rPr>
          <w:t>In our case</w:t>
        </w:r>
      </w:ins>
      <w:ins w:id="539" w:author="Andrew Fryer (@DEEPFAT)" w:date="2017-12-13T08:48:00Z">
        <w:r w:rsidR="00665CD8">
          <w:rPr>
            <w:rFonts w:ascii="Segoe UI Light" w:hAnsi="Segoe UI Light" w:cs="Segoe UI Light"/>
            <w:sz w:val="22"/>
            <w:szCs w:val="22"/>
          </w:rPr>
          <w:t xml:space="preserve"> all we need to do is add this line of code</w:t>
        </w:r>
      </w:ins>
    </w:p>
    <w:p w14:paraId="73CA895F" w14:textId="77777777" w:rsidR="00932F75" w:rsidRDefault="00932F75" w:rsidP="004736BD">
      <w:pPr>
        <w:pStyle w:val="ListParagraph"/>
        <w:ind w:left="360"/>
        <w:rPr>
          <w:ins w:id="540" w:author="Andrew Fryer (@DEEPFAT)" w:date="2017-12-13T08:49:00Z"/>
          <w:rFonts w:ascii="Lucida Console" w:hAnsi="Lucida Console" w:cs="Segoe UI Light"/>
        </w:rPr>
      </w:pPr>
    </w:p>
    <w:p w14:paraId="19375777" w14:textId="36A5B69A" w:rsidR="004736BD" w:rsidRDefault="004736BD" w:rsidP="004736BD">
      <w:pPr>
        <w:pStyle w:val="ListParagraph"/>
        <w:ind w:left="360"/>
        <w:rPr>
          <w:ins w:id="541" w:author="Andrew Fryer (@DEEPFAT)" w:date="2017-12-13T08:50:00Z"/>
          <w:rFonts w:ascii="Lucida Console" w:hAnsi="Lucida Console" w:cs="Segoe UI Light"/>
        </w:rPr>
      </w:pPr>
      <w:ins w:id="542" w:author="Andrew Fryer (@DEEPFAT)" w:date="2017-12-13T08:49:00Z">
        <w:r w:rsidRPr="00932F75">
          <w:rPr>
            <w:rFonts w:ascii="Lucida Console" w:hAnsi="Lucida Console" w:cs="Segoe UI Light"/>
            <w:rPrChange w:id="543" w:author="Andrew Fryer (@DEEPFAT)" w:date="2017-12-13T08:49:00Z">
              <w:rPr>
                <w:rFonts w:ascii="Segoe UI Light" w:hAnsi="Segoe UI Light" w:cs="Segoe UI Light"/>
                <w:sz w:val="22"/>
                <w:szCs w:val="22"/>
              </w:rPr>
            </w:rPrChange>
          </w:rPr>
          <w:t>dataframe1.columns</w:t>
        </w:r>
        <w:proofErr w:type="gramStart"/>
        <w:r w:rsidRPr="00932F75">
          <w:rPr>
            <w:rFonts w:ascii="Lucida Console" w:hAnsi="Lucida Console" w:cs="Segoe UI Light"/>
            <w:rPrChange w:id="544" w:author="Andrew Fryer (@DEEPFAT)" w:date="2017-12-13T08:49:00Z">
              <w:rPr>
                <w:rFonts w:ascii="Segoe UI Light" w:hAnsi="Segoe UI Light" w:cs="Segoe UI Light"/>
                <w:sz w:val="22"/>
                <w:szCs w:val="22"/>
              </w:rPr>
            </w:rPrChange>
          </w:rPr>
          <w:t>=[</w:t>
        </w:r>
        <w:proofErr w:type="gramEnd"/>
        <w:r w:rsidRPr="00932F75">
          <w:rPr>
            <w:rFonts w:ascii="Lucida Console" w:hAnsi="Lucida Console" w:cs="Segoe UI Light"/>
            <w:rPrChange w:id="545" w:author="Andrew Fryer (@DEEPFAT)" w:date="2017-12-13T08:49:00Z">
              <w:rPr>
                <w:rFonts w:ascii="Segoe UI Light" w:hAnsi="Segoe UI Light" w:cs="Segoe UI Light"/>
                <w:sz w:val="22"/>
                <w:szCs w:val="22"/>
              </w:rPr>
            </w:rPrChange>
          </w:rPr>
          <w:t>'Pregnancies', 'GlucoseConcentration','BloodPressure','TricepsFoldThickness','SerumInsulin','BMI','DiabetesPedigree','Age','HasDiabetes']</w:t>
        </w:r>
      </w:ins>
    </w:p>
    <w:p w14:paraId="0E5B04AB" w14:textId="3A56E0BE" w:rsidR="008D0C8D" w:rsidRPr="00932F75" w:rsidRDefault="008D0C8D" w:rsidP="004736BD">
      <w:pPr>
        <w:pStyle w:val="ListParagraph"/>
        <w:ind w:left="360"/>
        <w:rPr>
          <w:ins w:id="546" w:author="Andrew Fryer (@DEEPFAT)" w:date="2017-12-13T08:49:00Z"/>
          <w:rFonts w:ascii="Lucida Console" w:hAnsi="Lucida Console" w:cs="Segoe UI Light"/>
          <w:rPrChange w:id="547" w:author="Andrew Fryer (@DEEPFAT)" w:date="2017-12-13T08:49:00Z">
            <w:rPr>
              <w:ins w:id="548" w:author="Andrew Fryer (@DEEPFAT)" w:date="2017-12-13T08:49:00Z"/>
              <w:rFonts w:ascii="Segoe UI Light" w:hAnsi="Segoe UI Light" w:cs="Segoe UI Light"/>
              <w:sz w:val="22"/>
              <w:szCs w:val="22"/>
            </w:rPr>
          </w:rPrChange>
        </w:rPr>
      </w:pPr>
    </w:p>
    <w:p w14:paraId="2104AA89" w14:textId="77777777" w:rsidR="003D2E25" w:rsidRDefault="008D0C8D" w:rsidP="004736BD">
      <w:pPr>
        <w:pStyle w:val="ListParagraph"/>
        <w:ind w:left="360"/>
        <w:rPr>
          <w:ins w:id="549" w:author="Andrew Fryer (@DEEPFAT)" w:date="2017-12-13T08:51:00Z"/>
          <w:rFonts w:ascii="Segoe UI Light" w:hAnsi="Segoe UI Light" w:cs="Segoe UI Light"/>
          <w:sz w:val="22"/>
          <w:szCs w:val="22"/>
        </w:rPr>
      </w:pPr>
      <w:ins w:id="550" w:author="Andrew Fryer (@DEEPFAT)" w:date="2017-12-13T08:50:00Z">
        <w:r>
          <w:rPr>
            <w:rFonts w:ascii="Segoe UI Light" w:hAnsi="Segoe UI Light" w:cs="Segoe UI Light"/>
            <w:sz w:val="22"/>
            <w:szCs w:val="22"/>
          </w:rPr>
          <w:t>as line 13</w:t>
        </w:r>
        <w:r w:rsidR="00A84104">
          <w:rPr>
            <w:rFonts w:ascii="Segoe UI Light" w:hAnsi="Segoe UI Light" w:cs="Segoe UI Light"/>
            <w:sz w:val="22"/>
            <w:szCs w:val="22"/>
          </w:rPr>
          <w:t xml:space="preserve"> just before the print statement</w:t>
        </w:r>
      </w:ins>
      <w:ins w:id="551" w:author="Andrew Fryer (@DEEPFAT)" w:date="2017-12-13T08:49:00Z">
        <w:r w:rsidR="004736BD" w:rsidRPr="004736BD">
          <w:rPr>
            <w:rFonts w:ascii="Segoe UI Light" w:hAnsi="Segoe UI Light" w:cs="Segoe UI Light"/>
            <w:sz w:val="22"/>
            <w:szCs w:val="22"/>
          </w:rPr>
          <w:t xml:space="preserve">  </w:t>
        </w:r>
      </w:ins>
    </w:p>
    <w:p w14:paraId="1BC52CA7" w14:textId="77777777" w:rsidR="003D2E25" w:rsidRDefault="003D2E25" w:rsidP="004736BD">
      <w:pPr>
        <w:pStyle w:val="ListParagraph"/>
        <w:ind w:left="360"/>
        <w:rPr>
          <w:ins w:id="552" w:author="Andrew Fryer (@DEEPFAT)" w:date="2017-12-13T08:51:00Z"/>
          <w:rFonts w:ascii="Segoe UI Light" w:hAnsi="Segoe UI Light" w:cs="Segoe UI Light"/>
          <w:sz w:val="22"/>
          <w:szCs w:val="22"/>
        </w:rPr>
      </w:pPr>
    </w:p>
    <w:p w14:paraId="0C9D321A" w14:textId="61CF7948" w:rsidR="00F54998" w:rsidRDefault="004736BD" w:rsidP="004736BD">
      <w:pPr>
        <w:pStyle w:val="ListParagraph"/>
        <w:ind w:left="360"/>
        <w:rPr>
          <w:ins w:id="553" w:author="Andrew Fryer (@DEEPFAT)" w:date="2017-12-13T08:01:00Z"/>
          <w:rFonts w:ascii="Segoe UI Light" w:hAnsi="Segoe UI Light" w:cs="Segoe UI Light"/>
          <w:sz w:val="22"/>
          <w:szCs w:val="22"/>
        </w:rPr>
      </w:pPr>
      <w:ins w:id="554" w:author="Andrew Fryer (@DEEPFAT)" w:date="2017-12-13T08:49:00Z">
        <w:r w:rsidRPr="004736BD">
          <w:rPr>
            <w:rFonts w:ascii="Segoe UI Light" w:hAnsi="Segoe UI Light" w:cs="Segoe UI Light"/>
            <w:sz w:val="22"/>
            <w:szCs w:val="22"/>
          </w:rPr>
          <w:t xml:space="preserve">  </w:t>
        </w:r>
      </w:ins>
      <w:ins w:id="555" w:author="Andrew Fryer (@DEEPFAT)" w:date="2017-12-13T08:52:00Z">
        <w:r w:rsidR="003321B9">
          <w:rPr>
            <w:noProof/>
          </w:rPr>
          <w:drawing>
            <wp:inline distT="0" distB="0" distL="0" distR="0" wp14:anchorId="6F6C9C4A" wp14:editId="5B6CEEBB">
              <wp:extent cx="3196558" cy="2485237"/>
              <wp:effectExtent l="19050" t="19050" r="23495"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705" t="12407" r="5126" b="25630"/>
                      <a:stretch/>
                    </pic:blipFill>
                    <pic:spPr bwMode="auto">
                      <a:xfrm>
                        <a:off x="0" y="0"/>
                        <a:ext cx="3203453" cy="2490598"/>
                      </a:xfrm>
                      <a:prstGeom prst="rect">
                        <a:avLst/>
                      </a:prstGeom>
                      <a:ln>
                        <a:solidFill>
                          <a:schemeClr val="tx2">
                            <a:lumMod val="75000"/>
                          </a:schemeClr>
                        </a:solidFill>
                      </a:ln>
                      <a:extLst>
                        <a:ext uri="{53640926-AAD7-44D8-BBD7-CCE9431645EC}">
                          <a14:shadowObscured xmlns:a14="http://schemas.microsoft.com/office/drawing/2010/main"/>
                        </a:ext>
                      </a:extLst>
                    </pic:spPr>
                  </pic:pic>
                </a:graphicData>
              </a:graphic>
            </wp:inline>
          </w:drawing>
        </w:r>
      </w:ins>
    </w:p>
    <w:p w14:paraId="290F845D" w14:textId="77777777" w:rsidR="00213E9E" w:rsidRDefault="00213E9E">
      <w:pPr>
        <w:pStyle w:val="ListParagraph"/>
        <w:ind w:left="360"/>
        <w:rPr>
          <w:ins w:id="556" w:author="Andrew Fryer (@DEEPFAT)" w:date="2017-12-13T10:34:00Z"/>
          <w:rFonts w:ascii="Segoe UI Light" w:hAnsi="Segoe UI Light" w:cs="Segoe UI Light"/>
          <w:sz w:val="22"/>
          <w:szCs w:val="22"/>
        </w:rPr>
      </w:pPr>
    </w:p>
    <w:p w14:paraId="1661EDF6" w14:textId="78DDC27F" w:rsidR="00213E9E" w:rsidRDefault="00213E9E">
      <w:pPr>
        <w:pStyle w:val="ListParagraph"/>
        <w:ind w:left="360"/>
        <w:rPr>
          <w:ins w:id="557" w:author="Andrew Fryer (@DEEPFAT)" w:date="2017-12-13T13:39:00Z"/>
          <w:rFonts w:ascii="Segoe UI Light" w:hAnsi="Segoe UI Light" w:cs="Segoe UI Light"/>
          <w:sz w:val="22"/>
          <w:szCs w:val="22"/>
        </w:rPr>
      </w:pPr>
      <w:ins w:id="558" w:author="Andrew Fryer (@DEEPFAT)" w:date="2017-12-13T10:34:00Z">
        <w:r>
          <w:rPr>
            <w:rFonts w:ascii="Segoe UI Light" w:hAnsi="Segoe UI Light" w:cs="Segoe UI Light"/>
            <w:sz w:val="22"/>
            <w:szCs w:val="22"/>
          </w:rPr>
          <w:lastRenderedPageBreak/>
          <w:t xml:space="preserve">To check the code is working we can run the experiment. Click on the Run </w:t>
        </w:r>
        <w:r w:rsidR="001D613A">
          <w:rPr>
            <w:rFonts w:ascii="Segoe UI Light" w:hAnsi="Segoe UI Light" w:cs="Segoe UI Light"/>
            <w:sz w:val="22"/>
            <w:szCs w:val="22"/>
          </w:rPr>
          <w:t>icon at the bottom of the screen.  If al</w:t>
        </w:r>
      </w:ins>
      <w:ins w:id="559" w:author="Andrew Fryer (@DEEPFAT)" w:date="2017-12-13T10:35:00Z">
        <w:r w:rsidR="001D613A">
          <w:rPr>
            <w:rFonts w:ascii="Segoe UI Light" w:hAnsi="Segoe UI Light" w:cs="Segoe UI Light"/>
            <w:sz w:val="22"/>
            <w:szCs w:val="22"/>
          </w:rPr>
          <w:t xml:space="preserve">l is </w:t>
        </w:r>
        <w:proofErr w:type="gramStart"/>
        <w:r w:rsidR="001D613A">
          <w:rPr>
            <w:rFonts w:ascii="Segoe UI Light" w:hAnsi="Segoe UI Light" w:cs="Segoe UI Light"/>
            <w:sz w:val="22"/>
            <w:szCs w:val="22"/>
          </w:rPr>
          <w:t>well</w:t>
        </w:r>
        <w:proofErr w:type="gramEnd"/>
        <w:r w:rsidR="001D613A">
          <w:rPr>
            <w:rFonts w:ascii="Segoe UI Light" w:hAnsi="Segoe UI Light" w:cs="Segoe UI Light"/>
            <w:sz w:val="22"/>
            <w:szCs w:val="22"/>
          </w:rPr>
          <w:t xml:space="preserve"> we’ll see ticks for each step and if we right click on the left output of the Python module we’ll see that our columns have been renamed.</w:t>
        </w:r>
      </w:ins>
    </w:p>
    <w:p w14:paraId="255F2F83" w14:textId="0E6E008B" w:rsidR="0096115D" w:rsidRDefault="00412E32">
      <w:pPr>
        <w:pStyle w:val="ListParagraph"/>
        <w:ind w:left="360"/>
        <w:rPr>
          <w:ins w:id="560" w:author="Andrew Fryer (@DEEPFAT)" w:date="2017-12-13T13:40:00Z"/>
          <w:rFonts w:ascii="Segoe UI Light" w:hAnsi="Segoe UI Light" w:cs="Segoe UI Light"/>
          <w:sz w:val="22"/>
          <w:szCs w:val="22"/>
        </w:rPr>
      </w:pPr>
      <w:ins w:id="561" w:author="Andrew Fryer (@DEEPFAT)" w:date="2017-12-13T13:39:00Z">
        <w:r>
          <w:rPr>
            <w:rFonts w:ascii="Segoe UI Light" w:hAnsi="Segoe UI Light" w:cs="Segoe UI Light"/>
            <w:sz w:val="22"/>
            <w:szCs w:val="22"/>
          </w:rPr>
          <w:t>Unfortunately</w:t>
        </w:r>
      </w:ins>
      <w:ins w:id="562" w:author="Frances Tibble" w:date="2017-12-14T07:03:00Z">
        <w:r w:rsidR="31EC670D">
          <w:rPr>
            <w:rFonts w:ascii="Segoe UI Light" w:hAnsi="Segoe UI Light" w:cs="Segoe UI Light"/>
            <w:sz w:val="22"/>
            <w:szCs w:val="22"/>
          </w:rPr>
          <w:t>,</w:t>
        </w:r>
      </w:ins>
      <w:ins w:id="563" w:author="Andrew Fryer (@DEEPFAT)" w:date="2017-12-13T13:39:00Z">
        <w:r>
          <w:rPr>
            <w:rFonts w:ascii="Segoe UI Light" w:hAnsi="Segoe UI Light" w:cs="Segoe UI Light"/>
            <w:sz w:val="22"/>
            <w:szCs w:val="22"/>
          </w:rPr>
          <w:t xml:space="preserve"> one of the output</w:t>
        </w:r>
      </w:ins>
      <w:ins w:id="564" w:author="Frances Tibble" w:date="2017-12-14T07:03:00Z">
        <w:r w:rsidR="31EC670D">
          <w:rPr>
            <w:rFonts w:ascii="Segoe UI Light" w:hAnsi="Segoe UI Light" w:cs="Segoe UI Light"/>
            <w:sz w:val="22"/>
            <w:szCs w:val="22"/>
          </w:rPr>
          <w:t>s</w:t>
        </w:r>
      </w:ins>
      <w:ins w:id="565" w:author="Andrew Fryer (@DEEPFAT)" w:date="2017-12-13T13:39:00Z">
        <w:r>
          <w:rPr>
            <w:rFonts w:ascii="Segoe UI Light" w:hAnsi="Segoe UI Light" w:cs="Segoe UI Light"/>
            <w:sz w:val="22"/>
            <w:szCs w:val="22"/>
          </w:rPr>
          <w:t xml:space="preserve"> from the </w:t>
        </w:r>
        <w:r w:rsidR="0096115D">
          <w:rPr>
            <w:rFonts w:ascii="Segoe UI Light" w:hAnsi="Segoe UI Light" w:cs="Segoe UI Light"/>
            <w:sz w:val="22"/>
            <w:szCs w:val="22"/>
          </w:rPr>
          <w:t xml:space="preserve">Python module loses the fact that we declared the </w:t>
        </w:r>
      </w:ins>
      <w:ins w:id="566" w:author="Frances Tibble" w:date="2017-12-14T07:03:00Z">
        <w:r w:rsidR="6C610DED">
          <w:rPr>
            <w:rFonts w:ascii="Segoe UI Light" w:hAnsi="Segoe UI Light" w:cs="Segoe UI Light"/>
            <w:sz w:val="22"/>
            <w:szCs w:val="22"/>
          </w:rPr>
          <w:t>Field as 'L</w:t>
        </w:r>
      </w:ins>
      <w:ins w:id="567" w:author="Andrew Fryer (@DEEPFAT)" w:date="2017-12-13T13:39:00Z">
        <w:del w:id="568" w:author="Frances Tibble" w:date="2017-12-14T07:03:00Z">
          <w:r w:rsidR="0096115D" w:rsidDel="6C610DED">
            <w:rPr>
              <w:rFonts w:ascii="Segoe UI Light" w:hAnsi="Segoe UI Light" w:cs="Segoe UI Light"/>
              <w:sz w:val="22"/>
              <w:szCs w:val="22"/>
            </w:rPr>
            <w:delText>l</w:delText>
          </w:r>
        </w:del>
        <w:r w:rsidR="0096115D">
          <w:rPr>
            <w:rFonts w:ascii="Segoe UI Light" w:hAnsi="Segoe UI Light" w:cs="Segoe UI Light"/>
            <w:sz w:val="22"/>
            <w:szCs w:val="22"/>
          </w:rPr>
          <w:t>abel</w:t>
        </w:r>
      </w:ins>
      <w:ins w:id="569" w:author="Frances Tibble" w:date="2017-12-14T07:03:00Z">
        <w:r w:rsidR="6C610DED">
          <w:rPr>
            <w:rFonts w:ascii="Segoe UI Light" w:hAnsi="Segoe UI Light" w:cs="Segoe UI Light"/>
            <w:sz w:val="22"/>
            <w:szCs w:val="22"/>
          </w:rPr>
          <w:t>'</w:t>
        </w:r>
      </w:ins>
      <w:ins w:id="570" w:author="Andrew Fryer (@DEEPFAT)" w:date="2017-12-13T13:39:00Z">
        <w:r w:rsidR="0096115D">
          <w:rPr>
            <w:rFonts w:ascii="Segoe UI Light" w:hAnsi="Segoe UI Light" w:cs="Segoe UI Light"/>
            <w:sz w:val="22"/>
            <w:szCs w:val="22"/>
          </w:rPr>
          <w:t xml:space="preserve"> earlier</w:t>
        </w:r>
      </w:ins>
      <w:ins w:id="571" w:author="Frances Tibble" w:date="2017-12-14T07:04:00Z">
        <w:r w:rsidR="4A04DB50">
          <w:rPr>
            <w:rFonts w:ascii="Segoe UI Light" w:hAnsi="Segoe UI Light" w:cs="Segoe UI Light"/>
            <w:sz w:val="22"/>
            <w:szCs w:val="22"/>
          </w:rPr>
          <w:t>,</w:t>
        </w:r>
      </w:ins>
      <w:ins w:id="572" w:author="Andrew Fryer (@DEEPFAT)" w:date="2017-12-13T13:40:00Z">
        <w:r w:rsidR="0096115D">
          <w:rPr>
            <w:rFonts w:ascii="Segoe UI Light" w:hAnsi="Segoe UI Light" w:cs="Segoe UI Light"/>
            <w:sz w:val="22"/>
            <w:szCs w:val="22"/>
          </w:rPr>
          <w:t xml:space="preserve"> as the data is passed into and out of a pandas </w:t>
        </w:r>
        <w:proofErr w:type="spellStart"/>
        <w:r w:rsidR="0096115D">
          <w:rPr>
            <w:rFonts w:ascii="Segoe UI Light" w:hAnsi="Segoe UI Light" w:cs="Segoe UI Light"/>
            <w:sz w:val="22"/>
            <w:szCs w:val="22"/>
          </w:rPr>
          <w:t>dataframe</w:t>
        </w:r>
        <w:proofErr w:type="spellEnd"/>
        <w:r w:rsidR="0096115D">
          <w:rPr>
            <w:rFonts w:ascii="Segoe UI Light" w:hAnsi="Segoe UI Light" w:cs="Segoe UI Light"/>
            <w:sz w:val="22"/>
            <w:szCs w:val="22"/>
          </w:rPr>
          <w:t>. To fix that we need to re order the modules as shown</w:t>
        </w:r>
      </w:ins>
      <w:ins w:id="573" w:author="Frances Tibble" w:date="2017-12-14T07:06:00Z">
        <w:r w:rsidR="0638387A">
          <w:rPr>
            <w:rFonts w:ascii="Segoe UI Light" w:hAnsi="Segoe UI Light" w:cs="Segoe UI Light"/>
            <w:sz w:val="22"/>
            <w:szCs w:val="22"/>
          </w:rPr>
          <w:t>.</w:t>
        </w:r>
      </w:ins>
      <w:ins w:id="574" w:author="Frances Tibble" w:date="2017-12-14T07:04:00Z">
        <w:r w:rsidR="5D502556">
          <w:rPr>
            <w:rFonts w:ascii="Segoe UI Light" w:hAnsi="Segoe UI Light" w:cs="Segoe UI Light"/>
            <w:sz w:val="22"/>
            <w:szCs w:val="22"/>
          </w:rPr>
          <w:t xml:space="preserve"> </w:t>
        </w:r>
      </w:ins>
      <w:ins w:id="575" w:author="Frances Tibble" w:date="2017-12-14T07:06:00Z">
        <w:r w:rsidR="0638387A">
          <w:rPr>
            <w:rFonts w:ascii="Segoe UI Light" w:hAnsi="Segoe UI Light" w:cs="Segoe UI Light"/>
            <w:sz w:val="22"/>
            <w:szCs w:val="22"/>
          </w:rPr>
          <w:t>You can</w:t>
        </w:r>
      </w:ins>
      <w:ins w:id="576" w:author="Frances Tibble" w:date="2017-12-14T07:04:00Z">
        <w:r w:rsidR="5D502556">
          <w:rPr>
            <w:rFonts w:ascii="Segoe UI Light" w:hAnsi="Segoe UI Light" w:cs="Segoe UI Light"/>
            <w:sz w:val="22"/>
            <w:szCs w:val="22"/>
          </w:rPr>
          <w:t xml:space="preserve"> right-click the </w:t>
        </w:r>
      </w:ins>
      <w:ins w:id="577" w:author="Frances Tibble" w:date="2017-12-14T07:05:00Z">
        <w:r w:rsidR="35822620">
          <w:rPr>
            <w:rFonts w:ascii="Segoe UI Light" w:hAnsi="Segoe UI Light" w:cs="Segoe UI Light"/>
            <w:sz w:val="22"/>
            <w:szCs w:val="22"/>
          </w:rPr>
          <w:t xml:space="preserve">arrow </w:t>
        </w:r>
      </w:ins>
      <w:ins w:id="578" w:author="Frances Tibble" w:date="2017-12-14T07:04:00Z">
        <w:r w:rsidR="5D502556">
          <w:rPr>
            <w:rFonts w:ascii="Segoe UI Light" w:hAnsi="Segoe UI Light" w:cs="Segoe UI Light"/>
            <w:sz w:val="22"/>
            <w:szCs w:val="22"/>
          </w:rPr>
          <w:t xml:space="preserve">connections </w:t>
        </w:r>
      </w:ins>
      <w:ins w:id="579" w:author="Frances Tibble" w:date="2017-12-14T07:06:00Z">
        <w:r w:rsidR="0638387A">
          <w:rPr>
            <w:rFonts w:ascii="Segoe UI Light" w:hAnsi="Segoe UI Light" w:cs="Segoe UI Light"/>
            <w:sz w:val="22"/>
            <w:szCs w:val="22"/>
          </w:rPr>
          <w:t>to delete them</w:t>
        </w:r>
      </w:ins>
      <w:ins w:id="580" w:author="Frances Tibble" w:date="2017-12-14T07:05:00Z">
        <w:r w:rsidR="35822620">
          <w:rPr>
            <w:rFonts w:ascii="Segoe UI Light" w:hAnsi="Segoe UI Light" w:cs="Segoe UI Light"/>
            <w:sz w:val="22"/>
            <w:szCs w:val="22"/>
          </w:rPr>
          <w:t xml:space="preserve">, </w:t>
        </w:r>
        <w:r w:rsidR="7132B9A3">
          <w:rPr>
            <w:rFonts w:ascii="Segoe UI Light" w:hAnsi="Segoe UI Light" w:cs="Segoe UI Light"/>
            <w:sz w:val="22"/>
            <w:szCs w:val="22"/>
          </w:rPr>
          <w:t>mov</w:t>
        </w:r>
      </w:ins>
      <w:ins w:id="581" w:author="Frances Tibble" w:date="2017-12-14T07:06:00Z">
        <w:r w:rsidR="0638387A">
          <w:rPr>
            <w:rFonts w:ascii="Segoe UI Light" w:hAnsi="Segoe UI Light" w:cs="Segoe UI Light"/>
            <w:sz w:val="22"/>
            <w:szCs w:val="22"/>
          </w:rPr>
          <w:t>e</w:t>
        </w:r>
      </w:ins>
      <w:ins w:id="582" w:author="Frances Tibble" w:date="2017-12-14T07:05:00Z">
        <w:r w:rsidR="7132B9A3">
          <w:rPr>
            <w:rFonts w:ascii="Segoe UI Light" w:hAnsi="Segoe UI Light" w:cs="Segoe UI Light"/>
            <w:sz w:val="22"/>
            <w:szCs w:val="22"/>
          </w:rPr>
          <w:t xml:space="preserve"> the modules, </w:t>
        </w:r>
        <w:r w:rsidR="35822620">
          <w:rPr>
            <w:rFonts w:ascii="Segoe UI Light" w:hAnsi="Segoe UI Light" w:cs="Segoe UI Light"/>
            <w:sz w:val="22"/>
            <w:szCs w:val="22"/>
          </w:rPr>
          <w:t>and then re-add</w:t>
        </w:r>
        <w:r w:rsidR="7132B9A3">
          <w:rPr>
            <w:rFonts w:ascii="Segoe UI Light" w:hAnsi="Segoe UI Light" w:cs="Segoe UI Light"/>
            <w:sz w:val="22"/>
            <w:szCs w:val="22"/>
          </w:rPr>
          <w:t xml:space="preserve"> the connections</w:t>
        </w:r>
      </w:ins>
      <w:ins w:id="583" w:author="Andrew Fryer (@DEEPFAT)" w:date="2017-12-13T13:40:00Z">
        <w:r w:rsidR="0096115D">
          <w:rPr>
            <w:rFonts w:ascii="Segoe UI Light" w:hAnsi="Segoe UI Light" w:cs="Segoe UI Light"/>
            <w:sz w:val="22"/>
            <w:szCs w:val="22"/>
          </w:rPr>
          <w:t>:</w:t>
        </w:r>
      </w:ins>
    </w:p>
    <w:p w14:paraId="6E7B7D51" w14:textId="497D2B95" w:rsidR="00412E32" w:rsidRDefault="00412E32">
      <w:pPr>
        <w:pStyle w:val="ListParagraph"/>
        <w:ind w:left="360"/>
        <w:rPr>
          <w:ins w:id="584" w:author="Andrew Fryer (@DEEPFAT)" w:date="2017-12-13T10:35:00Z"/>
          <w:rFonts w:ascii="Segoe UI Light" w:hAnsi="Segoe UI Light" w:cs="Segoe UI Light"/>
          <w:sz w:val="22"/>
          <w:szCs w:val="22"/>
        </w:rPr>
      </w:pPr>
      <w:ins w:id="585" w:author="Andrew Fryer (@DEEPFAT)" w:date="2017-12-13T13:39:00Z">
        <w:r>
          <w:rPr>
            <w:rFonts w:ascii="Segoe UI Light" w:hAnsi="Segoe UI Light" w:cs="Segoe UI Light"/>
            <w:sz w:val="22"/>
            <w:szCs w:val="22"/>
          </w:rPr>
          <w:t xml:space="preserve"> </w:t>
        </w:r>
      </w:ins>
      <w:ins w:id="586" w:author="Andrew Fryer (@DEEPFAT)" w:date="2017-12-13T13:45:00Z">
        <w:r w:rsidR="00252F40">
          <w:rPr>
            <w:noProof/>
          </w:rPr>
          <w:drawing>
            <wp:inline distT="0" distB="0" distL="0" distR="0" wp14:anchorId="61FDC732" wp14:editId="7FC43592">
              <wp:extent cx="5777186" cy="2929923"/>
              <wp:effectExtent l="0" t="0" r="0" b="3810"/>
              <wp:docPr id="175274272" name="Picture 17527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1912" cy="2932320"/>
                      </a:xfrm>
                      <a:prstGeom prst="rect">
                        <a:avLst/>
                      </a:prstGeom>
                    </pic:spPr>
                  </pic:pic>
                </a:graphicData>
              </a:graphic>
            </wp:inline>
          </w:drawing>
        </w:r>
      </w:ins>
    </w:p>
    <w:p w14:paraId="32FCD8F0" w14:textId="7A8D5F9B" w:rsidR="001D613A" w:rsidRDefault="001D613A">
      <w:pPr>
        <w:pStyle w:val="ListParagraph"/>
        <w:ind w:left="360"/>
        <w:rPr>
          <w:ins w:id="587" w:author="Andrew Fryer (@DEEPFAT)" w:date="2017-12-13T13:45:00Z"/>
          <w:rFonts w:ascii="Segoe UI Light" w:hAnsi="Segoe UI Light" w:cs="Segoe UI Light"/>
          <w:sz w:val="22"/>
          <w:szCs w:val="22"/>
        </w:rPr>
      </w:pPr>
    </w:p>
    <w:p w14:paraId="4053FD0E" w14:textId="25B21D56" w:rsidR="000C250A" w:rsidRDefault="000C250A">
      <w:pPr>
        <w:pStyle w:val="ListParagraph"/>
        <w:ind w:left="360"/>
        <w:rPr>
          <w:ins w:id="588" w:author="Andrew Fryer (@DEEPFAT)" w:date="2017-12-13T13:51:00Z"/>
          <w:rFonts w:ascii="Segoe UI Light" w:hAnsi="Segoe UI Light" w:cs="Segoe UI Light"/>
          <w:sz w:val="22"/>
          <w:szCs w:val="22"/>
        </w:rPr>
      </w:pPr>
      <w:ins w:id="589" w:author="Andrew Fryer (@DEEPFAT)" w:date="2017-12-13T13:51:00Z">
        <w:r>
          <w:rPr>
            <w:rFonts w:ascii="Segoe UI Light" w:hAnsi="Segoe UI Light" w:cs="Segoe UI Light"/>
            <w:sz w:val="22"/>
            <w:szCs w:val="22"/>
          </w:rPr>
          <w:t xml:space="preserve">Right click on the </w:t>
        </w:r>
        <w:r w:rsidR="00E20FF5">
          <w:rPr>
            <w:rFonts w:ascii="Segoe UI Light" w:hAnsi="Segoe UI Light" w:cs="Segoe UI Light"/>
            <w:sz w:val="22"/>
            <w:szCs w:val="22"/>
          </w:rPr>
          <w:t xml:space="preserve">Execute </w:t>
        </w:r>
        <w:r>
          <w:rPr>
            <w:rFonts w:ascii="Segoe UI Light" w:hAnsi="Segoe UI Light" w:cs="Segoe UI Light"/>
            <w:sz w:val="22"/>
            <w:szCs w:val="22"/>
          </w:rPr>
          <w:t xml:space="preserve">Python module </w:t>
        </w:r>
        <w:r w:rsidR="00E20FF5">
          <w:rPr>
            <w:rFonts w:ascii="Segoe UI Light" w:hAnsi="Segoe UI Light" w:cs="Segoe UI Light"/>
            <w:sz w:val="22"/>
            <w:szCs w:val="22"/>
          </w:rPr>
          <w:t xml:space="preserve">and select </w:t>
        </w:r>
      </w:ins>
      <w:ins w:id="590" w:author="Andrew Fryer (@DEEPFAT)" w:date="2017-12-13T13:52:00Z">
        <w:r w:rsidR="00E20FF5">
          <w:rPr>
            <w:rFonts w:ascii="Segoe UI Light" w:hAnsi="Segoe UI Light" w:cs="Segoe UI Light"/>
            <w:sz w:val="22"/>
            <w:szCs w:val="22"/>
          </w:rPr>
          <w:t xml:space="preserve">Run Selected to rerun just this module. This is necessary to get ML studio </w:t>
        </w:r>
      </w:ins>
      <w:ins w:id="591" w:author="Frances Tibble" w:date="2017-12-14T07:13:00Z">
        <w:r w:rsidR="2DA481F7">
          <w:rPr>
            <w:rFonts w:ascii="Segoe UI Light" w:hAnsi="Segoe UI Light" w:cs="Segoe UI Light"/>
            <w:sz w:val="22"/>
            <w:szCs w:val="22"/>
          </w:rPr>
          <w:t>to</w:t>
        </w:r>
      </w:ins>
      <w:ins w:id="592" w:author="Andrew Fryer (@DEEPFAT)" w:date="2017-12-13T13:52:00Z">
        <w:del w:id="593" w:author="Frances Tibble" w:date="2017-12-14T07:13:00Z">
          <w:r w:rsidR="00E20FF5" w:rsidDel="2DA481F7">
            <w:rPr>
              <w:rFonts w:ascii="Segoe UI Light" w:hAnsi="Segoe UI Light" w:cs="Segoe UI Light"/>
              <w:sz w:val="22"/>
              <w:szCs w:val="22"/>
            </w:rPr>
            <w:delText>can</w:delText>
          </w:r>
        </w:del>
        <w:r w:rsidR="00E20FF5">
          <w:rPr>
            <w:rFonts w:ascii="Segoe UI Light" w:hAnsi="Segoe UI Light" w:cs="Segoe UI Light"/>
            <w:sz w:val="22"/>
            <w:szCs w:val="22"/>
          </w:rPr>
          <w:t xml:space="preserve"> recognise the new column names.</w:t>
        </w:r>
      </w:ins>
    </w:p>
    <w:p w14:paraId="1C99BE0A" w14:textId="4884C38B" w:rsidR="00252F40" w:rsidRDefault="006B48CE">
      <w:pPr>
        <w:pStyle w:val="ListParagraph"/>
        <w:ind w:left="360"/>
        <w:rPr>
          <w:ins w:id="594" w:author="Andrew Fryer (@DEEPFAT)" w:date="2017-12-13T10:34:00Z"/>
          <w:rFonts w:ascii="Segoe UI Light" w:hAnsi="Segoe UI Light" w:cs="Segoe UI Light"/>
          <w:sz w:val="22"/>
          <w:szCs w:val="22"/>
        </w:rPr>
      </w:pPr>
      <w:ins w:id="595" w:author="Andrew Fryer (@DEEPFAT)" w:date="2017-12-13T13:45:00Z">
        <w:r>
          <w:rPr>
            <w:rFonts w:ascii="Segoe UI Light" w:hAnsi="Segoe UI Light" w:cs="Segoe UI Light"/>
            <w:sz w:val="22"/>
            <w:szCs w:val="22"/>
          </w:rPr>
          <w:t xml:space="preserve">Now we’ll need to change the </w:t>
        </w:r>
      </w:ins>
      <w:ins w:id="596" w:author="Andrew Fryer (@DEEPFAT)" w:date="2017-12-13T13:46:00Z">
        <w:r>
          <w:rPr>
            <w:rFonts w:ascii="Segoe UI Light" w:hAnsi="Segoe UI Light" w:cs="Segoe UI Light"/>
            <w:sz w:val="22"/>
            <w:szCs w:val="22"/>
          </w:rPr>
          <w:t>Edit Metadata module to recognise the new column name for the label (</w:t>
        </w:r>
        <w:proofErr w:type="spellStart"/>
        <w:r>
          <w:rPr>
            <w:rFonts w:ascii="Segoe UI Light" w:hAnsi="Segoe UI Light" w:cs="Segoe UI Light"/>
            <w:sz w:val="22"/>
            <w:szCs w:val="22"/>
          </w:rPr>
          <w:t>HasDiabetes</w:t>
        </w:r>
        <w:proofErr w:type="spellEnd"/>
        <w:r>
          <w:rPr>
            <w:rFonts w:ascii="Segoe UI Light" w:hAnsi="Segoe UI Light" w:cs="Segoe UI Light"/>
            <w:sz w:val="22"/>
            <w:szCs w:val="22"/>
          </w:rPr>
          <w:t xml:space="preserve">). Select the Edit Metadata </w:t>
        </w:r>
      </w:ins>
      <w:ins w:id="597" w:author="Andrew Fryer (@DEEPFAT)" w:date="2017-12-13T13:47:00Z">
        <w:r w:rsidR="00C7269D">
          <w:rPr>
            <w:rFonts w:ascii="Segoe UI Light" w:hAnsi="Segoe UI Light" w:cs="Segoe UI Light"/>
            <w:sz w:val="22"/>
            <w:szCs w:val="22"/>
          </w:rPr>
          <w:t>module</w:t>
        </w:r>
      </w:ins>
      <w:ins w:id="598" w:author="Andrew Fryer (@DEEPFAT)" w:date="2017-12-13T13:46:00Z">
        <w:r>
          <w:rPr>
            <w:rFonts w:ascii="Segoe UI Light" w:hAnsi="Segoe UI Light" w:cs="Segoe UI Light"/>
            <w:sz w:val="22"/>
            <w:szCs w:val="22"/>
          </w:rPr>
          <w:t xml:space="preserve"> and launch the column selector</w:t>
        </w:r>
      </w:ins>
      <w:ins w:id="599" w:author="Frances Tibble" w:date="2017-12-14T07:15:00Z">
        <w:r w:rsidR="2AFEEE6F">
          <w:rPr>
            <w:rFonts w:ascii="Segoe UI Light" w:hAnsi="Segoe UI Light" w:cs="Segoe UI Light"/>
            <w:sz w:val="22"/>
            <w:szCs w:val="22"/>
          </w:rPr>
          <w:t>, se</w:t>
        </w:r>
        <w:r w:rsidR="2E87BD36">
          <w:rPr>
            <w:rFonts w:ascii="Segoe UI Light" w:hAnsi="Segoe UI Light" w:cs="Segoe UI Light"/>
            <w:sz w:val="22"/>
            <w:szCs w:val="22"/>
          </w:rPr>
          <w:t>lect 'By Name' on the left-hand side</w:t>
        </w:r>
        <w:r w:rsidR="2AFEEE6F">
          <w:rPr>
            <w:rFonts w:ascii="Segoe UI Light" w:hAnsi="Segoe UI Light" w:cs="Segoe UI Light"/>
            <w:sz w:val="22"/>
            <w:szCs w:val="22"/>
          </w:rPr>
          <w:t xml:space="preserve"> </w:t>
        </w:r>
      </w:ins>
      <w:ins w:id="600" w:author="Andrew Fryer (@DEEPFAT)" w:date="2017-12-13T13:46:00Z">
        <w:del w:id="601" w:author="Frances Tibble" w:date="2017-12-14T07:15:00Z">
          <w:r w:rsidDel="2E87BD36">
            <w:rPr>
              <w:rFonts w:ascii="Segoe UI Light" w:hAnsi="Segoe UI Light" w:cs="Segoe UI Light"/>
              <w:sz w:val="22"/>
              <w:szCs w:val="22"/>
            </w:rPr>
            <w:delText xml:space="preserve"> </w:delText>
          </w:r>
        </w:del>
        <w:r w:rsidR="009C073D">
          <w:rPr>
            <w:rFonts w:ascii="Segoe UI Light" w:hAnsi="Segoe UI Light" w:cs="Segoe UI Light"/>
            <w:sz w:val="22"/>
            <w:szCs w:val="22"/>
          </w:rPr>
          <w:t xml:space="preserve">and select </w:t>
        </w:r>
        <w:proofErr w:type="spellStart"/>
        <w:r w:rsidR="009C073D">
          <w:rPr>
            <w:rFonts w:ascii="Segoe UI Light" w:hAnsi="Segoe UI Light" w:cs="Segoe UI Light"/>
            <w:sz w:val="22"/>
            <w:szCs w:val="22"/>
          </w:rPr>
          <w:t>HasDiabetes</w:t>
        </w:r>
        <w:proofErr w:type="spellEnd"/>
        <w:r w:rsidR="009C073D">
          <w:rPr>
            <w:rFonts w:ascii="Segoe UI Light" w:hAnsi="Segoe UI Light" w:cs="Segoe UI Light"/>
            <w:sz w:val="22"/>
            <w:szCs w:val="22"/>
          </w:rPr>
          <w:t xml:space="preserve">.  </w:t>
        </w:r>
      </w:ins>
    </w:p>
    <w:p w14:paraId="5A76405B" w14:textId="77777777" w:rsidR="00C7269D" w:rsidRDefault="00C7269D">
      <w:pPr>
        <w:pStyle w:val="ListParagraph"/>
        <w:ind w:left="360"/>
        <w:rPr>
          <w:ins w:id="602" w:author="Andrew Fryer (@DEEPFAT)" w:date="2017-12-13T13:47:00Z"/>
          <w:rFonts w:ascii="Segoe UI Light" w:hAnsi="Segoe UI Light" w:cs="Segoe UI Light"/>
          <w:sz w:val="22"/>
          <w:szCs w:val="22"/>
        </w:rPr>
      </w:pPr>
    </w:p>
    <w:p w14:paraId="667A2C93" w14:textId="25481C66" w:rsidR="00B56794" w:rsidRDefault="00211DE1">
      <w:pPr>
        <w:pStyle w:val="ListParagraph"/>
        <w:ind w:left="360"/>
        <w:rPr>
          <w:ins w:id="603" w:author="Andrew Fryer (@DEEPFAT)" w:date="2017-12-13T10:37:00Z"/>
          <w:rFonts w:ascii="Segoe UI Light" w:hAnsi="Segoe UI Light" w:cs="Segoe UI Light"/>
          <w:sz w:val="22"/>
          <w:szCs w:val="22"/>
        </w:rPr>
      </w:pPr>
      <w:ins w:id="604" w:author="Andrew Fryer (@DEEPFAT)" w:date="2017-12-13T08:53:00Z">
        <w:r>
          <w:rPr>
            <w:rFonts w:ascii="Segoe UI Light" w:hAnsi="Segoe UI Light" w:cs="Segoe UI Light"/>
            <w:sz w:val="22"/>
            <w:szCs w:val="22"/>
          </w:rPr>
          <w:t>Now we are ready to start to build a model.</w:t>
        </w:r>
      </w:ins>
    </w:p>
    <w:p w14:paraId="3668988E" w14:textId="77777777" w:rsidR="00B56794" w:rsidRDefault="00B56794">
      <w:pPr>
        <w:rPr>
          <w:ins w:id="605" w:author="Andrew Fryer (@DEEPFAT)" w:date="2017-12-13T10:37:00Z"/>
          <w:rFonts w:ascii="Segoe UI Light" w:hAnsi="Segoe UI Light" w:cs="Segoe UI Light"/>
          <w:sz w:val="22"/>
          <w:szCs w:val="22"/>
        </w:rPr>
      </w:pPr>
      <w:ins w:id="606" w:author="Andrew Fryer (@DEEPFAT)" w:date="2017-12-13T10:37:00Z">
        <w:r>
          <w:rPr>
            <w:rFonts w:ascii="Segoe UI Light" w:hAnsi="Segoe UI Light" w:cs="Segoe UI Light"/>
            <w:sz w:val="22"/>
            <w:szCs w:val="22"/>
          </w:rPr>
          <w:br w:type="page"/>
        </w:r>
      </w:ins>
    </w:p>
    <w:p w14:paraId="70EA074C" w14:textId="77777777" w:rsidR="002322DD" w:rsidRPr="00D51183" w:rsidRDefault="002322DD">
      <w:pPr>
        <w:pStyle w:val="ListParagraph"/>
        <w:ind w:left="360"/>
        <w:rPr>
          <w:ins w:id="607" w:author="Andrew Fryer (@DEEPFAT)" w:date="2017-12-12T19:36:00Z"/>
          <w:rFonts w:ascii="Segoe UI Light" w:hAnsi="Segoe UI Light" w:cs="Segoe UI Light"/>
          <w:sz w:val="22"/>
          <w:szCs w:val="22"/>
          <w:rPrChange w:id="608" w:author="Andrew Fryer (@DEEPFAT)" w:date="2017-12-12T19:40:00Z">
            <w:rPr>
              <w:ins w:id="609" w:author="Andrew Fryer (@DEEPFAT)" w:date="2017-12-12T19:36:00Z"/>
            </w:rPr>
          </w:rPrChange>
        </w:rPr>
        <w:pPrChange w:id="610" w:author="Andrew Fryer (@DEEPFAT)" w:date="2017-12-12T19:59:00Z">
          <w:pPr/>
        </w:pPrChange>
      </w:pPr>
    </w:p>
    <w:p w14:paraId="4B72D864" w14:textId="3A372DD0" w:rsidR="009844D3" w:rsidDel="00814B5C" w:rsidRDefault="009844D3" w:rsidP="00D41E31">
      <w:pPr>
        <w:rPr>
          <w:del w:id="611" w:author="Andrew Fryer (@DEEPFAT)" w:date="2017-12-12T19:17:00Z"/>
          <w:rFonts w:ascii="Segoe UI Light" w:hAnsi="Segoe UI Light" w:cs="Segoe UI Light"/>
          <w:sz w:val="22"/>
          <w:szCs w:val="22"/>
        </w:rPr>
      </w:pPr>
      <w:del w:id="612" w:author="Andrew Fryer (@DEEPFAT)" w:date="2017-12-12T19:17:00Z">
        <w:r w:rsidDel="00814B5C">
          <w:rPr>
            <w:rFonts w:ascii="Segoe UI Light" w:hAnsi="Segoe UI Light" w:cs="Segoe UI Light"/>
            <w:sz w:val="22"/>
            <w:szCs w:val="22"/>
          </w:rPr>
          <w:delText xml:space="preserve">There </w:delText>
        </w:r>
      </w:del>
      <w:ins w:id="613" w:author="Ed Baker" w:date="2016-08-31T09:19:00Z">
        <w:del w:id="614" w:author="Andrew Fryer (@DEEPFAT)" w:date="2017-12-12T19:17:00Z">
          <w:r w:rsidR="00A925E2" w:rsidDel="00814B5C">
            <w:rPr>
              <w:rFonts w:ascii="Segoe UI Light" w:hAnsi="Segoe UI Light" w:cs="Segoe UI Light"/>
              <w:sz w:val="22"/>
              <w:szCs w:val="22"/>
            </w:rPr>
            <w:delText xml:space="preserve">are </w:delText>
          </w:r>
        </w:del>
      </w:ins>
      <w:del w:id="615" w:author="Andrew Fryer (@DEEPFAT)" w:date="2017-12-12T19:17:00Z">
        <w:r w:rsidDel="00814B5C">
          <w:rPr>
            <w:rFonts w:ascii="Segoe UI Light" w:hAnsi="Segoe UI Light" w:cs="Segoe UI Light"/>
            <w:sz w:val="22"/>
            <w:szCs w:val="22"/>
          </w:rPr>
          <w:delText xml:space="preserve">also functions we can perform in the bottom dark grey toolbar and the first thing we need to do is to click on Run to run the experiment as is. </w:delText>
        </w:r>
      </w:del>
    </w:p>
    <w:p w14:paraId="257CF814" w14:textId="2000936E" w:rsidR="00EF7693" w:rsidDel="008E094F" w:rsidRDefault="00EF7693" w:rsidP="00D41E31">
      <w:pPr>
        <w:rPr>
          <w:del w:id="616" w:author="Andrew Fryer (@DEEPFAT)" w:date="2017-12-12T19:20:00Z"/>
          <w:rFonts w:ascii="Segoe UI Light" w:hAnsi="Segoe UI Light" w:cs="Segoe UI Light"/>
          <w:sz w:val="22"/>
          <w:szCs w:val="22"/>
        </w:rPr>
      </w:pPr>
      <w:del w:id="617" w:author="Andrew Fryer (@DEEPFAT)" w:date="2017-12-12T19:20:00Z">
        <w:r w:rsidDel="008E094F">
          <w:rPr>
            <w:rFonts w:ascii="Segoe UI Light" w:hAnsi="Segoe UI Light" w:cs="Segoe UI Light"/>
            <w:sz w:val="22"/>
            <w:szCs w:val="22"/>
          </w:rPr>
          <w:delText>The sample experiment has three modules, the top one represents the data we are working on and the grey lines connecting it to the t</w:delText>
        </w:r>
      </w:del>
      <w:del w:id="618" w:author="Andrew Fryer (@DEEPFAT)" w:date="2016-10-01T11:08:00Z">
        <w:r w:rsidDel="00942156">
          <w:rPr>
            <w:rFonts w:ascii="Segoe UI Light" w:hAnsi="Segoe UI Light" w:cs="Segoe UI Light"/>
            <w:sz w:val="22"/>
            <w:szCs w:val="22"/>
          </w:rPr>
          <w:delText>o</w:delText>
        </w:r>
      </w:del>
      <w:del w:id="619" w:author="Andrew Fryer (@DEEPFAT)" w:date="2017-12-12T19:20:00Z">
        <w:r w:rsidDel="008E094F">
          <w:rPr>
            <w:rFonts w:ascii="Segoe UI Light" w:hAnsi="Segoe UI Light" w:cs="Segoe UI Light"/>
            <w:sz w:val="22"/>
            <w:szCs w:val="22"/>
          </w:rPr>
          <w:delText>w below represent the data flowing through the experiment.  The other two Edit Metadata</w:delText>
        </w:r>
        <w:r w:rsidR="00DD1275" w:rsidDel="008E094F">
          <w:rPr>
            <w:rFonts w:ascii="Segoe UI Light" w:hAnsi="Segoe UI Light" w:cs="Segoe UI Light"/>
            <w:sz w:val="22"/>
            <w:szCs w:val="22"/>
          </w:rPr>
          <w:delText xml:space="preserve"> modules change the characteristics of the data; the top one declares the column ArrDel15 as the label – the thing we want to make predictions against and the second declares all the other columns as features</w:delText>
        </w:r>
      </w:del>
      <w:ins w:id="620" w:author="Ed Baker" w:date="2016-08-31T09:36:00Z">
        <w:del w:id="621" w:author="Andrew Fryer (@DEEPFAT)" w:date="2017-12-12T19:20:00Z">
          <w:r w:rsidR="00731B16" w:rsidDel="008E094F">
            <w:rPr>
              <w:rFonts w:ascii="Segoe UI Light" w:hAnsi="Segoe UI Light" w:cs="Segoe UI Light"/>
              <w:sz w:val="22"/>
              <w:szCs w:val="22"/>
            </w:rPr>
            <w:delText>,</w:delText>
          </w:r>
        </w:del>
      </w:ins>
      <w:del w:id="622" w:author="Andrew Fryer (@DEEPFAT)" w:date="2017-12-12T19:20:00Z">
        <w:r w:rsidR="00DD1275" w:rsidDel="008E094F">
          <w:rPr>
            <w:rFonts w:ascii="Segoe UI Light" w:hAnsi="Segoe UI Light" w:cs="Segoe UI Light"/>
            <w:sz w:val="22"/>
            <w:szCs w:val="22"/>
          </w:rPr>
          <w:delText xml:space="preserve"> the columns to be used to make the prediction.</w:delText>
        </w:r>
      </w:del>
    </w:p>
    <w:p w14:paraId="07F39AEF" w14:textId="17764573" w:rsidR="00EF7693" w:rsidDel="00B13185" w:rsidRDefault="00EF7693" w:rsidP="00EF7693">
      <w:pPr>
        <w:rPr>
          <w:del w:id="623" w:author="Andrew Fryer (@DEEPFAT)" w:date="2017-12-12T19:36:00Z"/>
          <w:rFonts w:ascii="Segoe UI Light" w:hAnsi="Segoe UI Light" w:cs="Segoe UI Light"/>
          <w:sz w:val="22"/>
          <w:szCs w:val="22"/>
        </w:rPr>
      </w:pPr>
      <w:del w:id="624" w:author="Andrew Fryer (@DEEPFAT)" w:date="2017-12-12T19:36:00Z">
        <w:r w:rsidDel="00B13185">
          <w:rPr>
            <w:rFonts w:ascii="Segoe UI Light" w:hAnsi="Segoe UI Light" w:cs="Segoe UI Light"/>
            <w:sz w:val="22"/>
            <w:szCs w:val="22"/>
          </w:rPr>
          <w:delText>If we r</w:delText>
        </w:r>
        <w:r w:rsidR="00275AC1" w:rsidRPr="00275AC1" w:rsidDel="00B13185">
          <w:rPr>
            <w:rFonts w:ascii="Segoe UI Light" w:hAnsi="Segoe UI Light" w:cs="Segoe UI Light"/>
            <w:sz w:val="22"/>
            <w:szCs w:val="22"/>
          </w:rPr>
          <w:delText xml:space="preserve">ight click on the small </w:delText>
        </w:r>
        <w:r w:rsidR="009844D3" w:rsidDel="00B13185">
          <w:rPr>
            <w:rFonts w:ascii="Segoe UI Light" w:hAnsi="Segoe UI Light" w:cs="Segoe UI Light"/>
            <w:sz w:val="22"/>
            <w:szCs w:val="22"/>
          </w:rPr>
          <w:delText xml:space="preserve">circle </w:delText>
        </w:r>
        <w:r w:rsidR="00275AC1" w:rsidRPr="00275AC1" w:rsidDel="00B13185">
          <w:rPr>
            <w:rFonts w:ascii="Segoe UI Light" w:hAnsi="Segoe UI Light" w:cs="Segoe UI Light"/>
            <w:sz w:val="22"/>
            <w:szCs w:val="22"/>
          </w:rPr>
          <w:delText xml:space="preserve">at the bottom of the </w:delText>
        </w:r>
      </w:del>
      <w:ins w:id="625" w:author="Ed Baker" w:date="2016-08-31T09:37:00Z">
        <w:del w:id="626" w:author="Andrew Fryer (@DEEPFAT)" w:date="2017-12-12T19:36:00Z">
          <w:r w:rsidR="00731B16" w:rsidDel="00B13185">
            <w:rPr>
              <w:rFonts w:ascii="Segoe UI Light" w:hAnsi="Segoe UI Light" w:cs="Segoe UI Light"/>
              <w:sz w:val="22"/>
              <w:szCs w:val="22"/>
            </w:rPr>
            <w:delText xml:space="preserve">Combined Flight and </w:delText>
          </w:r>
        </w:del>
      </w:ins>
      <w:del w:id="627" w:author="Andrew Fryer (@DEEPFAT)" w:date="2017-12-12T19:36:00Z">
        <w:r w:rsidR="00275AC1" w:rsidRPr="00275AC1" w:rsidDel="00B13185">
          <w:rPr>
            <w:rFonts w:ascii="Segoe UI Light" w:hAnsi="Segoe UI Light" w:cs="Segoe UI Light"/>
            <w:sz w:val="22"/>
            <w:szCs w:val="22"/>
          </w:rPr>
          <w:delText>Weather Dataset module and choose ‘Visualise’</w:delText>
        </w:r>
        <w:r w:rsidDel="00B13185">
          <w:rPr>
            <w:rFonts w:ascii="Segoe UI Light" w:hAnsi="Segoe UI Light" w:cs="Segoe UI Light"/>
            <w:sz w:val="22"/>
            <w:szCs w:val="22"/>
          </w:rPr>
          <w:delText xml:space="preserve"> we can quickly see the data we are working with.</w:delText>
        </w:r>
        <w:r w:rsidR="00275AC1" w:rsidRPr="00275AC1" w:rsidDel="00B13185">
          <w:rPr>
            <w:rFonts w:ascii="Segoe UI Light" w:hAnsi="Segoe UI Light" w:cs="Segoe UI Light"/>
            <w:sz w:val="22"/>
            <w:szCs w:val="22"/>
          </w:rPr>
          <w:delText xml:space="preserve"> This view shows you the first few rows of the dataset and various statistics about each column in the dataset</w:delText>
        </w:r>
        <w:r w:rsidDel="00B13185">
          <w:rPr>
            <w:rFonts w:ascii="Segoe UI Light" w:hAnsi="Segoe UI Light" w:cs="Segoe UI Light"/>
            <w:sz w:val="22"/>
            <w:szCs w:val="22"/>
          </w:rPr>
          <w:delText>, and here we can see the statistics for the column Dry Bulb Celsius:</w:delText>
        </w:r>
      </w:del>
    </w:p>
    <w:p w14:paraId="483F6ECC" w14:textId="2F531456" w:rsidR="00EF7693" w:rsidDel="00B13185" w:rsidRDefault="00EF7693" w:rsidP="00EF7693">
      <w:pPr>
        <w:rPr>
          <w:del w:id="628" w:author="Andrew Fryer (@DEEPFAT)" w:date="2017-12-12T19:36:00Z"/>
        </w:rPr>
      </w:pPr>
    </w:p>
    <w:p w14:paraId="3B2E911D" w14:textId="02A107FE" w:rsidR="00D41E31" w:rsidDel="00B13185" w:rsidRDefault="00EF7693">
      <w:pPr>
        <w:rPr>
          <w:del w:id="629" w:author="Andrew Fryer (@DEEPFAT)" w:date="2017-12-12T19:36:00Z"/>
          <w:rFonts w:ascii="Segoe UI Light" w:hAnsi="Segoe UI Light" w:cs="Segoe UI Light"/>
          <w:sz w:val="22"/>
          <w:szCs w:val="22"/>
        </w:rPr>
      </w:pPr>
      <w:del w:id="630" w:author="Andrew Fryer (@DEEPFAT)" w:date="2017-12-12T19:36:00Z">
        <w:r w:rsidDel="00B13185">
          <w:rPr>
            <w:noProof/>
            <w:lang w:eastAsia="en-GB"/>
          </w:rPr>
          <w:drawing>
            <wp:inline distT="0" distB="0" distL="0" distR="0" wp14:anchorId="0895E8B8" wp14:editId="05FB90E0">
              <wp:extent cx="5412990" cy="2943098"/>
              <wp:effectExtent l="19050" t="19050" r="1651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094" cy="2946961"/>
                      </a:xfrm>
                      <a:prstGeom prst="rect">
                        <a:avLst/>
                      </a:prstGeom>
                      <a:ln>
                        <a:solidFill>
                          <a:schemeClr val="tx2">
                            <a:lumMod val="75000"/>
                          </a:schemeClr>
                        </a:solidFill>
                      </a:ln>
                    </pic:spPr>
                  </pic:pic>
                </a:graphicData>
              </a:graphic>
            </wp:inline>
          </w:drawing>
        </w:r>
      </w:del>
    </w:p>
    <w:p w14:paraId="35819A3C" w14:textId="76BC4920" w:rsidR="00DD1275" w:rsidDel="00B13185" w:rsidRDefault="00DD1275">
      <w:pPr>
        <w:rPr>
          <w:del w:id="631" w:author="Andrew Fryer (@DEEPFAT)" w:date="2017-12-12T19:36:00Z"/>
          <w:rFonts w:ascii="Segoe UI Light" w:hAnsi="Segoe UI Light" w:cs="Segoe UI Light"/>
          <w:sz w:val="22"/>
          <w:szCs w:val="22"/>
        </w:rPr>
      </w:pPr>
    </w:p>
    <w:p w14:paraId="606CFC38" w14:textId="487132D4" w:rsidR="00DD1275" w:rsidDel="00B13185" w:rsidRDefault="00DD1275">
      <w:pPr>
        <w:rPr>
          <w:del w:id="632" w:author="Andrew Fryer (@DEEPFAT)" w:date="2017-12-12T19:36:00Z"/>
          <w:rFonts w:ascii="Segoe UI Light" w:hAnsi="Segoe UI Light" w:cs="Segoe UI Light"/>
          <w:sz w:val="22"/>
          <w:szCs w:val="22"/>
        </w:rPr>
      </w:pPr>
      <w:del w:id="633" w:author="Andrew Fryer (@DEEPFAT)" w:date="2017-12-12T19:36:00Z">
        <w:r w:rsidDel="00B13185">
          <w:rPr>
            <w:rFonts w:ascii="Segoe UI Light" w:hAnsi="Segoe UI Light" w:cs="Segoe UI Light"/>
            <w:sz w:val="22"/>
            <w:szCs w:val="22"/>
          </w:rPr>
          <w:delText>This data has already been pre-processed to make it suitable for machine learning:</w:delText>
        </w:r>
      </w:del>
    </w:p>
    <w:p w14:paraId="39F5075D" w14:textId="11C0B3B2" w:rsidR="00DD1275" w:rsidRPr="007070A1" w:rsidDel="00B13185" w:rsidRDefault="00DD1275" w:rsidP="007070A1">
      <w:pPr>
        <w:pStyle w:val="ListParagraph"/>
        <w:numPr>
          <w:ilvl w:val="0"/>
          <w:numId w:val="19"/>
        </w:numPr>
        <w:rPr>
          <w:del w:id="634" w:author="Andrew Fryer (@DEEPFAT)" w:date="2017-12-12T19:36:00Z"/>
          <w:rFonts w:ascii="Segoe UI Light" w:hAnsi="Segoe UI Light" w:cs="Segoe UI Light"/>
          <w:sz w:val="22"/>
          <w:szCs w:val="22"/>
        </w:rPr>
      </w:pPr>
      <w:del w:id="635" w:author="Andrew Fryer (@DEEPFAT)" w:date="2017-12-12T19:36:00Z">
        <w:r w:rsidRPr="007070A1" w:rsidDel="00B13185">
          <w:rPr>
            <w:rFonts w:ascii="Segoe UI Light" w:hAnsi="Segoe UI Light" w:cs="Segoe UI Light"/>
            <w:sz w:val="22"/>
            <w:szCs w:val="22"/>
          </w:rPr>
          <w:delText>There are no missing values</w:delText>
        </w:r>
        <w:r w:rsidR="007070A1" w:rsidRPr="007070A1" w:rsidDel="00B13185">
          <w:rPr>
            <w:rFonts w:ascii="Segoe UI Light" w:hAnsi="Segoe UI Light" w:cs="Segoe UI Light"/>
            <w:sz w:val="22"/>
            <w:szCs w:val="22"/>
          </w:rPr>
          <w:delText xml:space="preserve"> or duplicate rows </w:delText>
        </w:r>
        <w:r w:rsidRPr="007070A1" w:rsidDel="00B13185">
          <w:rPr>
            <w:rFonts w:ascii="Segoe UI Light" w:hAnsi="Segoe UI Light" w:cs="Segoe UI Light"/>
            <w:sz w:val="22"/>
            <w:szCs w:val="22"/>
          </w:rPr>
          <w:delText>in the data</w:delText>
        </w:r>
      </w:del>
    </w:p>
    <w:p w14:paraId="22C16B75" w14:textId="2B7A402A" w:rsidR="007070A1" w:rsidRPr="007070A1" w:rsidDel="00B13185" w:rsidRDefault="00DD1275" w:rsidP="007070A1">
      <w:pPr>
        <w:pStyle w:val="ListParagraph"/>
        <w:numPr>
          <w:ilvl w:val="0"/>
          <w:numId w:val="19"/>
        </w:numPr>
        <w:rPr>
          <w:del w:id="636" w:author="Andrew Fryer (@DEEPFAT)" w:date="2017-12-12T19:36:00Z"/>
          <w:rFonts w:ascii="Segoe UI Light" w:hAnsi="Segoe UI Light" w:cs="Segoe UI Light"/>
          <w:sz w:val="22"/>
          <w:szCs w:val="22"/>
        </w:rPr>
      </w:pPr>
      <w:del w:id="637" w:author="Andrew Fryer (@DEEPFAT)" w:date="2017-12-12T19:36:00Z">
        <w:r w:rsidRPr="007070A1" w:rsidDel="00B13185">
          <w:rPr>
            <w:rFonts w:ascii="Segoe UI Light" w:hAnsi="Segoe UI Light" w:cs="Segoe UI Light"/>
            <w:sz w:val="22"/>
            <w:szCs w:val="22"/>
          </w:rPr>
          <w:delText>The data is correctly typed</w:delText>
        </w:r>
        <w:r w:rsidR="007070A1" w:rsidRPr="007070A1" w:rsidDel="00B13185">
          <w:rPr>
            <w:rFonts w:ascii="Segoe UI Light" w:hAnsi="Segoe UI Light" w:cs="Segoe UI Light"/>
            <w:sz w:val="22"/>
            <w:szCs w:val="22"/>
          </w:rPr>
          <w:delText xml:space="preserve"> (as strings numeric etc.)</w:delText>
        </w:r>
      </w:del>
    </w:p>
    <w:p w14:paraId="5D8E47A4" w14:textId="0C6E6988" w:rsidR="007070A1" w:rsidRPr="007070A1" w:rsidDel="00B13185" w:rsidRDefault="007070A1" w:rsidP="007070A1">
      <w:pPr>
        <w:pStyle w:val="ListParagraph"/>
        <w:numPr>
          <w:ilvl w:val="0"/>
          <w:numId w:val="19"/>
        </w:numPr>
        <w:rPr>
          <w:del w:id="638" w:author="Andrew Fryer (@DEEPFAT)" w:date="2017-12-12T19:36:00Z"/>
          <w:rFonts w:ascii="Segoe UI Light" w:hAnsi="Segoe UI Light" w:cs="Segoe UI Light"/>
          <w:sz w:val="22"/>
          <w:szCs w:val="22"/>
        </w:rPr>
      </w:pPr>
      <w:del w:id="639" w:author="Andrew Fryer (@DEEPFAT)" w:date="2017-12-12T19:36:00Z">
        <w:r w:rsidRPr="007070A1" w:rsidDel="00B13185">
          <w:rPr>
            <w:rFonts w:ascii="Segoe UI Light" w:hAnsi="Segoe UI Light" w:cs="Segoe UI Light"/>
            <w:sz w:val="22"/>
            <w:szCs w:val="22"/>
          </w:rPr>
          <w:delText>There are no duplicates</w:delText>
        </w:r>
        <w:r w:rsidR="00DD1275" w:rsidRPr="007070A1" w:rsidDel="00B13185">
          <w:rPr>
            <w:rFonts w:ascii="Segoe UI Light" w:hAnsi="Segoe UI Light" w:cs="Segoe UI Light"/>
            <w:sz w:val="22"/>
            <w:szCs w:val="22"/>
          </w:rPr>
          <w:delText xml:space="preserve">  </w:delText>
        </w:r>
      </w:del>
    </w:p>
    <w:p w14:paraId="764D99AC" w14:textId="1906D953" w:rsidR="007070A1" w:rsidDel="00B13185" w:rsidRDefault="007070A1" w:rsidP="007070A1">
      <w:pPr>
        <w:pStyle w:val="ListParagraph"/>
        <w:numPr>
          <w:ilvl w:val="0"/>
          <w:numId w:val="19"/>
        </w:numPr>
        <w:rPr>
          <w:del w:id="640" w:author="Andrew Fryer (@DEEPFAT)" w:date="2017-12-12T19:36:00Z"/>
          <w:rFonts w:ascii="Segoe UI Light" w:hAnsi="Segoe UI Light" w:cs="Segoe UI Light"/>
          <w:sz w:val="22"/>
          <w:szCs w:val="22"/>
        </w:rPr>
      </w:pPr>
      <w:del w:id="641" w:author="Andrew Fryer (@DEEPFAT)" w:date="2017-12-12T19:36:00Z">
        <w:r w:rsidRPr="007070A1" w:rsidDel="00B13185">
          <w:rPr>
            <w:rFonts w:ascii="Segoe UI Light" w:hAnsi="Segoe UI Light" w:cs="Segoe UI Light"/>
            <w:sz w:val="22"/>
            <w:szCs w:val="22"/>
          </w:rPr>
          <w:delText>We have identified some features which should enable us to make good predictions</w:delText>
        </w:r>
      </w:del>
    </w:p>
    <w:p w14:paraId="5E34A93E" w14:textId="3ADBBF6E" w:rsidR="005A3AC2" w:rsidRPr="007070A1" w:rsidDel="004218FD" w:rsidRDefault="00590C3C" w:rsidP="007070A1">
      <w:pPr>
        <w:rPr>
          <w:del w:id="642" w:author="Andrew Fryer (@DEEPFAT)" w:date="2017-12-12T19:51:00Z"/>
          <w:rFonts w:ascii="Segoe UI Light" w:hAnsi="Segoe UI Light" w:cs="Segoe UI Light"/>
          <w:sz w:val="22"/>
          <w:szCs w:val="22"/>
        </w:rPr>
      </w:pPr>
      <w:del w:id="643" w:author="Andrew Fryer (@DEEPFAT)" w:date="2017-12-12T19:36:00Z">
        <w:r w:rsidDel="00B13185">
          <w:rPr>
            <w:rFonts w:ascii="Segoe UI Light" w:hAnsi="Segoe UI Light" w:cs="Segoe UI Light"/>
            <w:sz w:val="22"/>
            <w:szCs w:val="22"/>
          </w:rPr>
          <w:delText>This</w:delText>
        </w:r>
        <w:r w:rsidR="007070A1" w:rsidDel="00B13185">
          <w:rPr>
            <w:rFonts w:ascii="Segoe UI Light" w:hAnsi="Segoe UI Light" w:cs="Segoe UI Light"/>
            <w:sz w:val="22"/>
            <w:szCs w:val="22"/>
          </w:rPr>
          <w:delText xml:space="preserve"> </w:delText>
        </w:r>
        <w:r w:rsidDel="00B13185">
          <w:rPr>
            <w:rFonts w:ascii="Segoe UI Light" w:hAnsi="Segoe UI Light" w:cs="Segoe UI Light"/>
            <w:sz w:val="22"/>
            <w:szCs w:val="22"/>
          </w:rPr>
          <w:delText xml:space="preserve">is all part of </w:delText>
        </w:r>
        <w:r w:rsidR="007070A1" w:rsidDel="00B13185">
          <w:rPr>
            <w:rFonts w:ascii="Segoe UI Light" w:hAnsi="Segoe UI Light" w:cs="Segoe UI Light"/>
            <w:sz w:val="22"/>
            <w:szCs w:val="22"/>
          </w:rPr>
          <w:delText>feature engineering</w:delText>
        </w:r>
        <w:r w:rsidDel="00B13185">
          <w:rPr>
            <w:rFonts w:ascii="Segoe UI Light" w:hAnsi="Segoe UI Light" w:cs="Segoe UI Light"/>
            <w:sz w:val="22"/>
            <w:szCs w:val="22"/>
          </w:rPr>
          <w:delText xml:space="preserve"> and cleaning the data and selecting the right features can be the biggest part of any machine learning project.  There are good tools in Azure ML for this as well as the ability to use </w:delText>
        </w:r>
      </w:del>
      <w:del w:id="644" w:author="Andrew Fryer (@DEEPFAT)" w:date="2017-12-12T19:51:00Z">
        <w:r w:rsidDel="004218FD">
          <w:rPr>
            <w:rFonts w:ascii="Segoe UI Light" w:hAnsi="Segoe UI Light" w:cs="Segoe UI Light"/>
            <w:sz w:val="22"/>
            <w:szCs w:val="22"/>
          </w:rPr>
          <w:delText>Python or R modules, but what we’ll do first is look at the ML process itself.</w:delText>
        </w:r>
        <w:r w:rsidR="005A3AC2" w:rsidRPr="007070A1" w:rsidDel="004218FD">
          <w:rPr>
            <w:rFonts w:ascii="Segoe UI Light" w:hAnsi="Segoe UI Light" w:cs="Segoe UI Light"/>
            <w:sz w:val="22"/>
            <w:szCs w:val="22"/>
          </w:rPr>
          <w:br w:type="page"/>
        </w:r>
      </w:del>
    </w:p>
    <w:p w14:paraId="4EF48634" w14:textId="77777777" w:rsidR="00617211" w:rsidRDefault="008E13D3" w:rsidP="00617211">
      <w:pPr>
        <w:rPr>
          <w:rFonts w:ascii="Segoe UI Light" w:hAnsi="Segoe UI Light" w:cs="Segoe UI Light"/>
          <w:sz w:val="22"/>
          <w:szCs w:val="22"/>
        </w:rPr>
      </w:pPr>
      <w:r>
        <w:rPr>
          <w:noProof/>
          <w:lang w:eastAsia="en-GB"/>
        </w:rPr>
        <w:lastRenderedPageBreak/>
        <mc:AlternateContent>
          <mc:Choice Requires="wps">
            <w:drawing>
              <wp:inline distT="0" distB="0" distL="0" distR="0" wp14:anchorId="3DB3BC08" wp14:editId="5C522EC8">
                <wp:extent cx="1828800" cy="1800000"/>
                <wp:effectExtent l="0" t="0" r="19050" b="10160"/>
                <wp:docPr id="11" name="Text Box 1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FCBF925" w14:textId="7B8FA315" w:rsidR="00207A97" w:rsidRPr="00321271" w:rsidRDefault="00207A97"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3BC08" id="Text Box 11"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7BplAIAAL4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qV+waZQCAAC+BQAADgAAAAAAAAAAAAAAAAAuAgAAZHJzL2Uyb0RvYy54bWxQSwEC&#10;LQAUAAYACAAAACEAfznJINkAAAAFAQAADwAAAAAAAAAAAAAAAADuBAAAZHJzL2Rvd25yZXYueG1s&#10;UEsFBgAAAAAEAAQA8wAAAPQFAAAAAA==&#10;" fillcolor="#066d99" strokecolor="#066d99" strokeweight=".5pt">
                <v:textbox>
                  <w:txbxContent>
                    <w:p w14:paraId="1FCBF925" w14:textId="7B8FA315" w:rsidR="00207A97" w:rsidRPr="00321271" w:rsidRDefault="00207A97"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v:textbox>
                <w10:anchorlock/>
              </v:shape>
            </w:pict>
          </mc:Fallback>
        </mc:AlternateContent>
      </w:r>
    </w:p>
    <w:p w14:paraId="049A7731" w14:textId="77777777" w:rsidR="00617211" w:rsidRDefault="00617211" w:rsidP="00617211">
      <w:pPr>
        <w:rPr>
          <w:rFonts w:ascii="Segoe UI Light" w:hAnsi="Segoe UI Light" w:cs="Segoe UI Light"/>
          <w:sz w:val="22"/>
          <w:szCs w:val="22"/>
        </w:rPr>
      </w:pPr>
    </w:p>
    <w:p w14:paraId="3FCDDBA4" w14:textId="12828A33" w:rsidR="002A7D8D" w:rsidRDefault="002D394E" w:rsidP="002A7D8D">
      <w:pPr>
        <w:rPr>
          <w:rFonts w:ascii="Segoe UI Light" w:hAnsi="Segoe UI Light" w:cs="Segoe UI Light"/>
          <w:sz w:val="22"/>
          <w:szCs w:val="22"/>
        </w:rPr>
      </w:pPr>
      <w:r w:rsidRPr="002D394E">
        <w:rPr>
          <w:rFonts w:ascii="Segoe UI Light" w:hAnsi="Segoe UI Light" w:cs="Segoe UI Light"/>
          <w:sz w:val="22"/>
          <w:szCs w:val="22"/>
        </w:rPr>
        <w:t xml:space="preserve">At this point in the experimentation process we </w:t>
      </w:r>
      <w:r w:rsidR="002A7D8D">
        <w:rPr>
          <w:rFonts w:ascii="Segoe UI Light" w:hAnsi="Segoe UI Light" w:cs="Segoe UI Light"/>
          <w:sz w:val="22"/>
          <w:szCs w:val="22"/>
        </w:rPr>
        <w:t xml:space="preserve">are assuming we </w:t>
      </w:r>
      <w:r w:rsidRPr="002D394E">
        <w:rPr>
          <w:rFonts w:ascii="Segoe UI Light" w:hAnsi="Segoe UI Light" w:cs="Segoe UI Light"/>
          <w:sz w:val="22"/>
          <w:szCs w:val="22"/>
        </w:rPr>
        <w:t>have a clean set of data th</w:t>
      </w:r>
      <w:r>
        <w:rPr>
          <w:rFonts w:ascii="Segoe UI Light" w:hAnsi="Segoe UI Light" w:cs="Segoe UI Light"/>
          <w:sz w:val="22"/>
          <w:szCs w:val="22"/>
        </w:rPr>
        <w:t xml:space="preserve">at can be used to train and evaluate a model. </w:t>
      </w:r>
      <w:r w:rsidR="002C4C93">
        <w:rPr>
          <w:rFonts w:ascii="Segoe UI Light" w:hAnsi="Segoe UI Light" w:cs="Segoe UI Light"/>
          <w:sz w:val="22"/>
          <w:szCs w:val="22"/>
        </w:rPr>
        <w:t xml:space="preserve">We are moving from the business knowledge domain to the machine learning domain. </w:t>
      </w:r>
      <w:r w:rsidR="002A7D8D">
        <w:rPr>
          <w:rFonts w:ascii="Segoe UI Light" w:hAnsi="Segoe UI Light" w:cs="Segoe UI Light"/>
          <w:sz w:val="22"/>
          <w:szCs w:val="22"/>
        </w:rPr>
        <w:t>We have identified that we are trying to predict the label (</w:t>
      </w:r>
      <w:del w:id="645" w:author="Andrew Fryer (@DEEPFAT)" w:date="2017-12-13T09:15:00Z">
        <w:r w:rsidR="002A7D8D" w:rsidDel="000933D4">
          <w:rPr>
            <w:rFonts w:ascii="Segoe UI Light" w:hAnsi="Segoe UI Light" w:cs="Segoe UI Light"/>
            <w:sz w:val="22"/>
            <w:szCs w:val="22"/>
          </w:rPr>
          <w:delText>arrDel15</w:delText>
        </w:r>
      </w:del>
      <w:ins w:id="646" w:author="Andrew Fryer (@DEEPFAT)" w:date="2017-12-13T09:15:00Z">
        <w:r w:rsidR="000933D4">
          <w:rPr>
            <w:rFonts w:ascii="Segoe UI Light" w:hAnsi="Segoe UI Light" w:cs="Segoe UI Light"/>
            <w:sz w:val="22"/>
            <w:szCs w:val="22"/>
          </w:rPr>
          <w:t xml:space="preserve">now renamed to be </w:t>
        </w:r>
        <w:proofErr w:type="spellStart"/>
        <w:r w:rsidR="000933D4">
          <w:rPr>
            <w:rFonts w:ascii="Segoe UI Light" w:hAnsi="Segoe UI Light" w:cs="Segoe UI Light"/>
            <w:sz w:val="22"/>
            <w:szCs w:val="22"/>
          </w:rPr>
          <w:t>HasDiab</w:t>
        </w:r>
        <w:r w:rsidR="00C54E21">
          <w:rPr>
            <w:rFonts w:ascii="Segoe UI Light" w:hAnsi="Segoe UI Light" w:cs="Segoe UI Light"/>
            <w:sz w:val="22"/>
            <w:szCs w:val="22"/>
          </w:rPr>
          <w:t>e</w:t>
        </w:r>
        <w:r w:rsidR="000933D4">
          <w:rPr>
            <w:rFonts w:ascii="Segoe UI Light" w:hAnsi="Segoe UI Light" w:cs="Segoe UI Light"/>
            <w:sz w:val="22"/>
            <w:szCs w:val="22"/>
          </w:rPr>
          <w:t>tes</w:t>
        </w:r>
      </w:ins>
      <w:proofErr w:type="spellEnd"/>
      <w:r w:rsidR="002A7D8D">
        <w:rPr>
          <w:rFonts w:ascii="Segoe UI Light" w:hAnsi="Segoe UI Light" w:cs="Segoe UI Light"/>
          <w:sz w:val="22"/>
          <w:szCs w:val="22"/>
        </w:rPr>
        <w:t xml:space="preserve">) which can be 1 or 0 (two class classification) against a set of </w:t>
      </w:r>
      <w:del w:id="647" w:author="Andrew Fryer (@DEEPFAT)" w:date="2017-12-13T09:15:00Z">
        <w:r w:rsidR="002A7D8D" w:rsidDel="00C54E21">
          <w:rPr>
            <w:rFonts w:ascii="Segoe UI Light" w:hAnsi="Segoe UI Light" w:cs="Segoe UI Light"/>
            <w:sz w:val="22"/>
            <w:szCs w:val="22"/>
          </w:rPr>
          <w:delText>flight and weather data</w:delText>
        </w:r>
      </w:del>
      <w:ins w:id="648" w:author="Andrew Fryer (@DEEPFAT)" w:date="2017-12-13T09:15:00Z">
        <w:r w:rsidR="00C54E21">
          <w:rPr>
            <w:rFonts w:ascii="Segoe UI Light" w:hAnsi="Segoe UI Light" w:cs="Segoe UI Light"/>
            <w:sz w:val="22"/>
            <w:szCs w:val="22"/>
          </w:rPr>
          <w:t>data about Pima Indians</w:t>
        </w:r>
      </w:ins>
      <w:r w:rsidR="002A7D8D">
        <w:rPr>
          <w:rFonts w:ascii="Segoe UI Light" w:hAnsi="Segoe UI Light" w:cs="Segoe UI Light"/>
          <w:sz w:val="22"/>
          <w:szCs w:val="22"/>
        </w:rPr>
        <w:t xml:space="preserve">.  </w:t>
      </w:r>
    </w:p>
    <w:p w14:paraId="7C721CBF" w14:textId="435C0272" w:rsidR="000A0E0A" w:rsidRDefault="00E81D79" w:rsidP="00617211">
      <w:pPr>
        <w:rPr>
          <w:ins w:id="649" w:author="Andrew Fryer (@DEEPFAT)" w:date="2016-09-01T10:48:00Z"/>
          <w:rFonts w:ascii="Segoe UI Light" w:hAnsi="Segoe UI Light" w:cs="Segoe UI Light"/>
          <w:sz w:val="22"/>
          <w:szCs w:val="22"/>
        </w:rPr>
      </w:pPr>
      <w:commentRangeStart w:id="650"/>
      <w:commentRangeStart w:id="651"/>
      <w:r>
        <w:rPr>
          <w:rFonts w:ascii="Segoe UI Light" w:hAnsi="Segoe UI Light" w:cs="Segoe UI Light"/>
          <w:sz w:val="22"/>
          <w:szCs w:val="22"/>
        </w:rPr>
        <w:t>We will</w:t>
      </w:r>
      <w:r w:rsidR="002A7D8D">
        <w:rPr>
          <w:rFonts w:ascii="Segoe UI Light" w:hAnsi="Segoe UI Light" w:cs="Segoe UI Light"/>
          <w:sz w:val="22"/>
          <w:szCs w:val="22"/>
        </w:rPr>
        <w:t xml:space="preserve"> train a model against our data using </w:t>
      </w:r>
      <w:ins w:id="652" w:author="Andrew Fryer (@DEEPFAT)" w:date="2016-09-01T10:44:00Z">
        <w:r w:rsidR="000A0E0A">
          <w:rPr>
            <w:rFonts w:ascii="Segoe UI Light" w:hAnsi="Segoe UI Light" w:cs="Segoe UI Light"/>
            <w:sz w:val="22"/>
            <w:szCs w:val="22"/>
          </w:rPr>
          <w:t>one of the built</w:t>
        </w:r>
      </w:ins>
      <w:ins w:id="653" w:author="Frances Tibble" w:date="2017-12-14T07:17:00Z">
        <w:r w:rsidR="6BC37228">
          <w:rPr>
            <w:rFonts w:ascii="Segoe UI Light" w:hAnsi="Segoe UI Light" w:cs="Segoe UI Light"/>
            <w:sz w:val="22"/>
            <w:szCs w:val="22"/>
          </w:rPr>
          <w:t>-</w:t>
        </w:r>
      </w:ins>
      <w:ins w:id="654" w:author="Andrew Fryer (@DEEPFAT)" w:date="2016-09-01T10:44:00Z">
        <w:del w:id="655" w:author="Frances Tibble" w:date="2017-12-14T07:17:00Z">
          <w:r w:rsidR="000A0E0A" w:rsidDel="6BC37228">
            <w:rPr>
              <w:rFonts w:ascii="Segoe UI Light" w:hAnsi="Segoe UI Light" w:cs="Segoe UI Light"/>
              <w:sz w:val="22"/>
              <w:szCs w:val="22"/>
            </w:rPr>
            <w:delText xml:space="preserve"> </w:delText>
          </w:r>
        </w:del>
        <w:r w:rsidR="000A0E0A">
          <w:rPr>
            <w:rFonts w:ascii="Segoe UI Light" w:hAnsi="Segoe UI Light" w:cs="Segoe UI Light"/>
            <w:sz w:val="22"/>
            <w:szCs w:val="22"/>
          </w:rPr>
          <w:t>in</w:t>
        </w:r>
      </w:ins>
      <w:del w:id="656" w:author="Andrew Fryer (@DEEPFAT)" w:date="2016-09-01T10:44:00Z">
        <w:r w:rsidR="002A7D8D" w:rsidDel="000A0E0A">
          <w:rPr>
            <w:rFonts w:ascii="Segoe UI Light" w:hAnsi="Segoe UI Light" w:cs="Segoe UI Light"/>
            <w:sz w:val="22"/>
            <w:szCs w:val="22"/>
          </w:rPr>
          <w:delText xml:space="preserve">an </w:delText>
        </w:r>
      </w:del>
      <w:ins w:id="657" w:author="Andrew Fryer (@DEEPFAT)" w:date="2016-09-01T10:44:00Z">
        <w:r w:rsidR="000A0E0A">
          <w:rPr>
            <w:rFonts w:ascii="Segoe UI Light" w:hAnsi="Segoe UI Light" w:cs="Segoe UI Light"/>
            <w:sz w:val="22"/>
            <w:szCs w:val="22"/>
          </w:rPr>
          <w:t xml:space="preserve"> </w:t>
        </w:r>
      </w:ins>
      <w:r w:rsidR="002A7D8D">
        <w:rPr>
          <w:rFonts w:ascii="Segoe UI Light" w:hAnsi="Segoe UI Light" w:cs="Segoe UI Light"/>
          <w:sz w:val="22"/>
          <w:szCs w:val="22"/>
        </w:rPr>
        <w:t>algorithm</w:t>
      </w:r>
      <w:ins w:id="658" w:author="Ed Baker" w:date="2016-09-05T11:35:00Z">
        <w:r w:rsidR="007B00C7">
          <w:rPr>
            <w:rFonts w:ascii="Segoe UI Light" w:hAnsi="Segoe UI Light" w:cs="Segoe UI Light"/>
            <w:sz w:val="22"/>
            <w:szCs w:val="22"/>
          </w:rPr>
          <w:t>s</w:t>
        </w:r>
      </w:ins>
      <w:r w:rsidR="002A7D8D">
        <w:rPr>
          <w:rFonts w:ascii="Segoe UI Light" w:hAnsi="Segoe UI Light" w:cs="Segoe UI Light"/>
          <w:sz w:val="22"/>
          <w:szCs w:val="22"/>
        </w:rPr>
        <w:t xml:space="preserve"> in Azure ML</w:t>
      </w:r>
      <w:ins w:id="659" w:author="Andrew Fryer (@DEEPFAT)" w:date="2016-09-01T10:44:00Z">
        <w:r w:rsidR="000A0E0A">
          <w:rPr>
            <w:rFonts w:ascii="Segoe UI Light" w:hAnsi="Segoe UI Light" w:cs="Segoe UI Light"/>
            <w:sz w:val="22"/>
            <w:szCs w:val="22"/>
          </w:rPr>
          <w:t xml:space="preserve">. </w:t>
        </w:r>
      </w:ins>
      <w:ins w:id="660" w:author="Andrew Fryer (@DEEPFAT)" w:date="2016-09-01T10:45:00Z">
        <w:r w:rsidR="000A0E0A">
          <w:rPr>
            <w:rFonts w:ascii="Segoe UI Light" w:hAnsi="Segoe UI Light" w:cs="Segoe UI Light"/>
            <w:sz w:val="22"/>
            <w:szCs w:val="22"/>
          </w:rPr>
          <w:t>Once the model has been trained it can be used to make predictions about wh</w:t>
        </w:r>
      </w:ins>
      <w:ins w:id="661" w:author="Andrew Fryer (@DEEPFAT)" w:date="2016-09-01T10:46:00Z">
        <w:r w:rsidR="000A0E0A">
          <w:rPr>
            <w:rFonts w:ascii="Segoe UI Light" w:hAnsi="Segoe UI Light" w:cs="Segoe UI Light"/>
            <w:sz w:val="22"/>
            <w:szCs w:val="22"/>
          </w:rPr>
          <w:t>e</w:t>
        </w:r>
      </w:ins>
      <w:ins w:id="662" w:author="Andrew Fryer (@DEEPFAT)" w:date="2016-09-01T10:45:00Z">
        <w:r w:rsidR="000A0E0A">
          <w:rPr>
            <w:rFonts w:ascii="Segoe UI Light" w:hAnsi="Segoe UI Light" w:cs="Segoe UI Light"/>
            <w:sz w:val="22"/>
            <w:szCs w:val="22"/>
          </w:rPr>
          <w:t>ther a</w:t>
        </w:r>
      </w:ins>
      <w:ins w:id="663" w:author="Andrew Fryer (@DEEPFAT)" w:date="2017-12-13T09:16:00Z">
        <w:r w:rsidR="00F04F17">
          <w:rPr>
            <w:rFonts w:ascii="Segoe UI Light" w:hAnsi="Segoe UI Light" w:cs="Segoe UI Light"/>
            <w:sz w:val="22"/>
            <w:szCs w:val="22"/>
          </w:rPr>
          <w:t xml:space="preserve"> given person i</w:t>
        </w:r>
        <w:r w:rsidR="008946A1">
          <w:rPr>
            <w:rFonts w:ascii="Segoe UI Light" w:hAnsi="Segoe UI Light" w:cs="Segoe UI Light"/>
            <w:sz w:val="22"/>
            <w:szCs w:val="22"/>
          </w:rPr>
          <w:t>s likely to have diabetes</w:t>
        </w:r>
      </w:ins>
      <w:ins w:id="664" w:author="Andrew Fryer (@DEEPFAT)" w:date="2016-09-01T10:45:00Z">
        <w:r w:rsidR="000A0E0A">
          <w:rPr>
            <w:rFonts w:ascii="Segoe UI Light" w:hAnsi="Segoe UI Light" w:cs="Segoe UI Light"/>
            <w:sz w:val="22"/>
            <w:szCs w:val="22"/>
          </w:rPr>
          <w:t xml:space="preserve"> that the model has not seen.  In order to check how good the model is</w:t>
        </w:r>
      </w:ins>
      <w:ins w:id="665" w:author="Andrew Fryer (@DEEPFAT)" w:date="2016-09-01T10:46:00Z">
        <w:r w:rsidR="000A0E0A">
          <w:rPr>
            <w:rFonts w:ascii="Segoe UI Light" w:hAnsi="Segoe UI Light" w:cs="Segoe UI Light"/>
            <w:sz w:val="22"/>
            <w:szCs w:val="22"/>
          </w:rPr>
          <w:t>,</w:t>
        </w:r>
      </w:ins>
      <w:ins w:id="666" w:author="Andrew Fryer (@DEEPFAT)" w:date="2016-09-01T10:45:00Z">
        <w:r w:rsidR="000A0E0A">
          <w:rPr>
            <w:rFonts w:ascii="Segoe UI Light" w:hAnsi="Segoe UI Light" w:cs="Segoe UI Light"/>
            <w:sz w:val="22"/>
            <w:szCs w:val="22"/>
          </w:rPr>
          <w:t xml:space="preserve"> </w:t>
        </w:r>
      </w:ins>
      <w:del w:id="667" w:author="Andrew Fryer (@DEEPFAT)" w:date="2016-09-01T10:45:00Z">
        <w:r w:rsidDel="000A0E0A">
          <w:rPr>
            <w:rFonts w:ascii="Segoe UI Light" w:hAnsi="Segoe UI Light" w:cs="Segoe UI Light"/>
            <w:sz w:val="22"/>
            <w:szCs w:val="22"/>
          </w:rPr>
          <w:delText xml:space="preserve"> and so we can assess how good it is</w:delText>
        </w:r>
      </w:del>
      <w:ins w:id="668" w:author="Ed Baker" w:date="2016-08-31T09:38:00Z">
        <w:del w:id="669" w:author="Andrew Fryer (@DEEPFAT)" w:date="2016-09-01T10:45:00Z">
          <w:r w:rsidR="00731B16" w:rsidDel="000A0E0A">
            <w:rPr>
              <w:rFonts w:ascii="Segoe UI Light" w:hAnsi="Segoe UI Light" w:cs="Segoe UI Light"/>
              <w:sz w:val="22"/>
              <w:szCs w:val="22"/>
            </w:rPr>
            <w:delText>. W</w:delText>
          </w:r>
        </w:del>
      </w:ins>
      <w:ins w:id="670" w:author="Andrew Fryer (@DEEPFAT)" w:date="2016-09-01T10:45:00Z">
        <w:r w:rsidR="000A0E0A">
          <w:rPr>
            <w:rFonts w:ascii="Segoe UI Light" w:hAnsi="Segoe UI Light" w:cs="Segoe UI Light"/>
            <w:sz w:val="22"/>
            <w:szCs w:val="22"/>
          </w:rPr>
          <w:t>w</w:t>
        </w:r>
      </w:ins>
      <w:del w:id="671" w:author="Ed Baker" w:date="2016-08-31T09:38:00Z">
        <w:r w:rsidDel="00731B16">
          <w:rPr>
            <w:rFonts w:ascii="Segoe UI Light" w:hAnsi="Segoe UI Light" w:cs="Segoe UI Light"/>
            <w:sz w:val="22"/>
            <w:szCs w:val="22"/>
          </w:rPr>
          <w:delText xml:space="preserve"> w</w:delText>
        </w:r>
      </w:del>
      <w:r>
        <w:rPr>
          <w:rFonts w:ascii="Segoe UI Light" w:hAnsi="Segoe UI Light" w:cs="Segoe UI Light"/>
          <w:sz w:val="22"/>
          <w:szCs w:val="22"/>
        </w:rPr>
        <w:t xml:space="preserve">e </w:t>
      </w:r>
      <w:ins w:id="672" w:author="Andrew Fryer (@DEEPFAT)" w:date="2016-09-01T10:46:00Z">
        <w:r w:rsidR="000A0E0A">
          <w:rPr>
            <w:rFonts w:ascii="Segoe UI Light" w:hAnsi="Segoe UI Light" w:cs="Segoe UI Light"/>
            <w:sz w:val="22"/>
            <w:szCs w:val="22"/>
          </w:rPr>
          <w:t>must</w:t>
        </w:r>
      </w:ins>
      <w:del w:id="673" w:author="Andrew Fryer (@DEEPFAT)" w:date="2016-09-01T10:46:00Z">
        <w:r w:rsidDel="000A0E0A">
          <w:rPr>
            <w:rFonts w:ascii="Segoe UI Light" w:hAnsi="Segoe UI Light" w:cs="Segoe UI Light"/>
            <w:sz w:val="22"/>
            <w:szCs w:val="22"/>
          </w:rPr>
          <w:delText>need</w:delText>
        </w:r>
      </w:del>
      <w:r>
        <w:rPr>
          <w:rFonts w:ascii="Segoe UI Light" w:hAnsi="Segoe UI Light" w:cs="Segoe UI Light"/>
          <w:sz w:val="22"/>
          <w:szCs w:val="22"/>
        </w:rPr>
        <w:t xml:space="preserve"> </w:t>
      </w:r>
      <w:del w:id="674" w:author="Andrew Fryer (@DEEPFAT)" w:date="2016-09-01T10:46:00Z">
        <w:r w:rsidDel="000A0E0A">
          <w:rPr>
            <w:rFonts w:ascii="Segoe UI Light" w:hAnsi="Segoe UI Light" w:cs="Segoe UI Light"/>
            <w:sz w:val="22"/>
            <w:szCs w:val="22"/>
          </w:rPr>
          <w:delText xml:space="preserve">to </w:delText>
        </w:r>
      </w:del>
      <w:r>
        <w:rPr>
          <w:rFonts w:ascii="Segoe UI Light" w:hAnsi="Segoe UI Light" w:cs="Segoe UI Light"/>
          <w:sz w:val="22"/>
          <w:szCs w:val="22"/>
        </w:rPr>
        <w:t xml:space="preserve">evaluate the predicted answer </w:t>
      </w:r>
      <w:del w:id="675" w:author="Andrew Fryer (@DEEPFAT)" w:date="2016-09-01T10:46:00Z">
        <w:r w:rsidDel="000A0E0A">
          <w:rPr>
            <w:rFonts w:ascii="Segoe UI Light" w:hAnsi="Segoe UI Light" w:cs="Segoe UI Light"/>
            <w:sz w:val="22"/>
            <w:szCs w:val="22"/>
          </w:rPr>
          <w:delText>the model for whether a flight is late or not gives with</w:delText>
        </w:r>
      </w:del>
      <w:ins w:id="676" w:author="Andrew Fryer (@DEEPFAT)" w:date="2016-09-01T10:46:00Z">
        <w:r w:rsidR="000A0E0A">
          <w:rPr>
            <w:rFonts w:ascii="Segoe UI Light" w:hAnsi="Segoe UI Light" w:cs="Segoe UI Light"/>
            <w:sz w:val="22"/>
            <w:szCs w:val="22"/>
          </w:rPr>
          <w:t>against</w:t>
        </w:r>
      </w:ins>
      <w:r>
        <w:rPr>
          <w:rFonts w:ascii="Segoe UI Light" w:hAnsi="Segoe UI Light" w:cs="Segoe UI Light"/>
          <w:sz w:val="22"/>
          <w:szCs w:val="22"/>
        </w:rPr>
        <w:t xml:space="preserve"> the original value (in the </w:t>
      </w:r>
      <w:proofErr w:type="spellStart"/>
      <w:ins w:id="677" w:author="Andrew Fryer (@DEEPFAT)" w:date="2017-12-13T10:28:00Z">
        <w:r w:rsidR="007E7801">
          <w:rPr>
            <w:rFonts w:ascii="Segoe UI Light" w:hAnsi="Segoe UI Light" w:cs="Segoe UI Light"/>
            <w:sz w:val="22"/>
            <w:szCs w:val="22"/>
          </w:rPr>
          <w:t>HasDiabetes</w:t>
        </w:r>
      </w:ins>
      <w:proofErr w:type="spellEnd"/>
      <w:del w:id="678" w:author="Andrew Fryer (@DEEPFAT)" w:date="2017-12-13T10:28:00Z">
        <w:r w:rsidDel="007E7801">
          <w:rPr>
            <w:rFonts w:ascii="Segoe UI Light" w:hAnsi="Segoe UI Light" w:cs="Segoe UI Light"/>
            <w:sz w:val="22"/>
            <w:szCs w:val="22"/>
          </w:rPr>
          <w:delText>Arrdel15</w:delText>
        </w:r>
      </w:del>
      <w:ins w:id="679" w:author="Andrew Fryer (@DEEPFAT)" w:date="2017-12-13T10:28:00Z">
        <w:r w:rsidR="007E7801">
          <w:rPr>
            <w:rFonts w:ascii="Segoe UI Light" w:hAnsi="Segoe UI Light" w:cs="Segoe UI Light"/>
            <w:sz w:val="22"/>
            <w:szCs w:val="22"/>
          </w:rPr>
          <w:t xml:space="preserve"> label</w:t>
        </w:r>
      </w:ins>
      <w:r>
        <w:rPr>
          <w:rFonts w:ascii="Segoe UI Light" w:hAnsi="Segoe UI Light" w:cs="Segoe UI Light"/>
          <w:sz w:val="22"/>
          <w:szCs w:val="22"/>
        </w:rPr>
        <w:t xml:space="preserve"> column).  </w:t>
      </w:r>
      <w:ins w:id="680" w:author="Andrew Fryer (@DEEPFAT)" w:date="2016-09-01T10:47:00Z">
        <w:r w:rsidR="000A0E0A">
          <w:rPr>
            <w:rFonts w:ascii="Segoe UI Light" w:hAnsi="Segoe UI Light" w:cs="Segoe UI Light"/>
            <w:sz w:val="22"/>
            <w:szCs w:val="22"/>
          </w:rPr>
          <w:t xml:space="preserve">This is just like any good </w:t>
        </w:r>
      </w:ins>
      <w:commentRangeEnd w:id="650"/>
      <w:r w:rsidR="00CF7E9C">
        <w:rPr>
          <w:rStyle w:val="CommentReference"/>
        </w:rPr>
        <w:commentReference w:id="650"/>
      </w:r>
      <w:commentRangeEnd w:id="651"/>
      <w:r w:rsidR="000A0E0A">
        <w:rPr>
          <w:rStyle w:val="CommentReference"/>
        </w:rPr>
        <w:commentReference w:id="651"/>
      </w:r>
      <w:del w:id="681" w:author="Andrew Fryer (@DEEPFAT)" w:date="2016-09-01T10:47:00Z">
        <w:r w:rsidDel="000A0E0A">
          <w:rPr>
            <w:rFonts w:ascii="Segoe UI Light" w:hAnsi="Segoe UI Light" w:cs="Segoe UI Light"/>
            <w:sz w:val="22"/>
            <w:szCs w:val="22"/>
          </w:rPr>
          <w:delText xml:space="preserve">Like any </w:delText>
        </w:r>
      </w:del>
      <w:r>
        <w:rPr>
          <w:rFonts w:ascii="Segoe UI Light" w:hAnsi="Segoe UI Light" w:cs="Segoe UI Light"/>
          <w:sz w:val="22"/>
          <w:szCs w:val="22"/>
        </w:rPr>
        <w:t>science experiment</w:t>
      </w:r>
      <w:ins w:id="682" w:author="Andrew Fryer (@DEEPFAT)" w:date="2016-09-01T10:47:00Z">
        <w:r w:rsidR="000A0E0A">
          <w:rPr>
            <w:rFonts w:ascii="Segoe UI Light" w:hAnsi="Segoe UI Light" w:cs="Segoe UI Light"/>
            <w:sz w:val="22"/>
            <w:szCs w:val="22"/>
          </w:rPr>
          <w:t xml:space="preserve"> - </w:t>
        </w:r>
      </w:ins>
      <w:del w:id="683" w:author="Frances Tibble" w:date="2017-12-14T07:18:00Z">
        <w:r w:rsidDel="18B48883">
          <w:rPr>
            <w:rFonts w:ascii="Segoe UI Light" w:hAnsi="Segoe UI Light" w:cs="Segoe UI Light"/>
            <w:sz w:val="22"/>
            <w:szCs w:val="22"/>
          </w:rPr>
          <w:delText xml:space="preserve"> </w:delText>
        </w:r>
      </w:del>
      <w:r>
        <w:rPr>
          <w:rFonts w:ascii="Segoe UI Light" w:hAnsi="Segoe UI Light" w:cs="Segoe UI Light"/>
          <w:sz w:val="22"/>
          <w:szCs w:val="22"/>
        </w:rPr>
        <w:t xml:space="preserve">we want a control group to </w:t>
      </w:r>
      <w:ins w:id="684" w:author="Andrew Fryer (@DEEPFAT)" w:date="2016-09-01T10:47:00Z">
        <w:r w:rsidR="000A0E0A">
          <w:rPr>
            <w:rFonts w:ascii="Segoe UI Light" w:hAnsi="Segoe UI Light" w:cs="Segoe UI Light"/>
            <w:sz w:val="22"/>
            <w:szCs w:val="22"/>
          </w:rPr>
          <w:t>check the accuracy of the model</w:t>
        </w:r>
      </w:ins>
      <w:del w:id="685" w:author="Andrew Fryer (@DEEPFAT)" w:date="2016-09-01T10:47:00Z">
        <w:r w:rsidDel="000A0E0A">
          <w:rPr>
            <w:rFonts w:ascii="Segoe UI Light" w:hAnsi="Segoe UI Light" w:cs="Segoe UI Light"/>
            <w:sz w:val="22"/>
            <w:szCs w:val="22"/>
          </w:rPr>
          <w:delText>do this scoring so data that has not been seen by the model</w:delText>
        </w:r>
      </w:del>
      <w:r>
        <w:rPr>
          <w:rFonts w:ascii="Segoe UI Light" w:hAnsi="Segoe UI Light" w:cs="Segoe UI Light"/>
          <w:sz w:val="22"/>
          <w:szCs w:val="22"/>
        </w:rPr>
        <w:t xml:space="preserve">. </w:t>
      </w:r>
    </w:p>
    <w:p w14:paraId="734DDFEE" w14:textId="3C9215F3" w:rsidR="00D6035E" w:rsidRDefault="00E81D79" w:rsidP="00617211">
      <w:pPr>
        <w:rPr>
          <w:rFonts w:ascii="Segoe UI Light" w:hAnsi="Segoe UI Light" w:cs="Segoe UI Light"/>
          <w:sz w:val="22"/>
          <w:szCs w:val="22"/>
        </w:rPr>
      </w:pPr>
      <w:r>
        <w:rPr>
          <w:rFonts w:ascii="Segoe UI Light" w:hAnsi="Segoe UI Light" w:cs="Segoe UI Light"/>
          <w:sz w:val="22"/>
          <w:szCs w:val="22"/>
        </w:rPr>
        <w:t>To do this we split the data into t</w:t>
      </w:r>
      <w:del w:id="686" w:author="Ed Baker" w:date="2016-08-31T09:40:00Z">
        <w:r w:rsidDel="00CF7E9C">
          <w:rPr>
            <w:rFonts w:ascii="Segoe UI Light" w:hAnsi="Segoe UI Light" w:cs="Segoe UI Light"/>
            <w:sz w:val="22"/>
            <w:szCs w:val="22"/>
          </w:rPr>
          <w:delText>o</w:delText>
        </w:r>
      </w:del>
      <w:r>
        <w:rPr>
          <w:rFonts w:ascii="Segoe UI Light" w:hAnsi="Segoe UI Light" w:cs="Segoe UI Light"/>
          <w:sz w:val="22"/>
          <w:szCs w:val="22"/>
        </w:rPr>
        <w:t>w</w:t>
      </w:r>
      <w:ins w:id="687" w:author="Ed Baker" w:date="2016-08-31T09:40:00Z">
        <w:r w:rsidR="00CF7E9C">
          <w:rPr>
            <w:rFonts w:ascii="Segoe UI Light" w:hAnsi="Segoe UI Light" w:cs="Segoe UI Light"/>
            <w:sz w:val="22"/>
            <w:szCs w:val="22"/>
          </w:rPr>
          <w:t>o</w:t>
        </w:r>
      </w:ins>
      <w:r>
        <w:rPr>
          <w:rFonts w:ascii="Segoe UI Light" w:hAnsi="Segoe UI Light" w:cs="Segoe UI Light"/>
          <w:sz w:val="22"/>
          <w:szCs w:val="22"/>
        </w:rPr>
        <w:t xml:space="preserve"> random sets and we’ll want to use most of the data (typically 80%) for training and </w:t>
      </w:r>
      <w:ins w:id="688" w:author="Frances Tibble" w:date="2017-12-14T07:18:00Z">
        <w:r w:rsidR="33EA4736">
          <w:rPr>
            <w:rFonts w:ascii="Segoe UI Light" w:hAnsi="Segoe UI Light" w:cs="Segoe UI Light"/>
            <w:sz w:val="22"/>
            <w:szCs w:val="22"/>
          </w:rPr>
          <w:t>reserve</w:t>
        </w:r>
      </w:ins>
      <w:del w:id="689" w:author="Frances Tibble" w:date="2017-12-14T07:18:00Z">
        <w:r w:rsidDel="33EA4736">
          <w:rPr>
            <w:rFonts w:ascii="Segoe UI Light" w:hAnsi="Segoe UI Light" w:cs="Segoe UI Light"/>
            <w:sz w:val="22"/>
            <w:szCs w:val="22"/>
          </w:rPr>
          <w:delText>keep back</w:delText>
        </w:r>
      </w:del>
      <w:r>
        <w:rPr>
          <w:rFonts w:ascii="Segoe UI Light" w:hAnsi="Segoe UI Light" w:cs="Segoe UI Light"/>
          <w:sz w:val="22"/>
          <w:szCs w:val="22"/>
        </w:rPr>
        <w:t xml:space="preserve"> 20% for scoring. W</w:t>
      </w:r>
      <w:r w:rsidR="00BC45CC">
        <w:rPr>
          <w:rFonts w:ascii="Segoe UI Light" w:hAnsi="Segoe UI Light" w:cs="Segoe UI Light"/>
          <w:sz w:val="22"/>
          <w:szCs w:val="22"/>
        </w:rPr>
        <w:t xml:space="preserve">e’ll also want to stratify the split over the label to ensure that each of these separate groups of data have the same ration of values in the label i.e. the train score and evaluate sets of data will have the same ratio of </w:t>
      </w:r>
      <w:ins w:id="690" w:author="Frances Tibble" w:date="2017-12-14T07:19:00Z">
        <w:r w:rsidR="310D061F">
          <w:rPr>
            <w:rFonts w:ascii="Segoe UI Light" w:hAnsi="Segoe UI Light" w:cs="Segoe UI Light"/>
            <w:sz w:val="22"/>
            <w:szCs w:val="22"/>
          </w:rPr>
          <w:t>people with and without diabetes</w:t>
        </w:r>
      </w:ins>
      <w:del w:id="691" w:author="Frances Tibble" w:date="2017-12-14T07:19:00Z">
        <w:r w:rsidR="00BC45CC" w:rsidDel="310D061F">
          <w:rPr>
            <w:rFonts w:ascii="Segoe UI Light" w:hAnsi="Segoe UI Light" w:cs="Segoe UI Light"/>
            <w:sz w:val="22"/>
            <w:szCs w:val="22"/>
          </w:rPr>
          <w:delText>on time to delayed flights</w:delText>
        </w:r>
      </w:del>
      <w:r w:rsidR="00BC45CC">
        <w:rPr>
          <w:rFonts w:ascii="Segoe UI Light" w:hAnsi="Segoe UI Light" w:cs="Segoe UI Light"/>
          <w:sz w:val="22"/>
          <w:szCs w:val="22"/>
        </w:rPr>
        <w:t>.</w:t>
      </w:r>
    </w:p>
    <w:p w14:paraId="71996EF0" w14:textId="123F92AE" w:rsidR="000A0E0A" w:rsidRDefault="000A0E0A" w:rsidP="006949D8">
      <w:pPr>
        <w:rPr>
          <w:ins w:id="692" w:author="Andrew Fryer (@DEEPFAT)" w:date="2016-09-01T10:49:00Z"/>
          <w:rFonts w:ascii="Segoe UI Light" w:hAnsi="Segoe UI Light" w:cs="Segoe UI Light"/>
          <w:sz w:val="22"/>
          <w:szCs w:val="22"/>
        </w:rPr>
      </w:pPr>
      <w:ins w:id="693" w:author="Andrew Fryer (@DEEPFAT)" w:date="2016-09-01T10:48:00Z">
        <w:r>
          <w:rPr>
            <w:rFonts w:ascii="Segoe UI Light" w:hAnsi="Segoe UI Light" w:cs="Segoe UI Light"/>
            <w:sz w:val="22"/>
            <w:szCs w:val="22"/>
          </w:rPr>
          <w:t>In Azure ML we do this by using the b</w:t>
        </w:r>
      </w:ins>
      <w:ins w:id="694" w:author="Andrew Fryer (@DEEPFAT)" w:date="2016-09-01T10:49:00Z">
        <w:r>
          <w:rPr>
            <w:rFonts w:ascii="Segoe UI Light" w:hAnsi="Segoe UI Light" w:cs="Segoe UI Light"/>
            <w:sz w:val="22"/>
            <w:szCs w:val="22"/>
          </w:rPr>
          <w:t>uilt</w:t>
        </w:r>
      </w:ins>
      <w:ins w:id="695" w:author="Frances Tibble" w:date="2017-12-14T07:19:00Z">
        <w:r w:rsidR="310D061F">
          <w:rPr>
            <w:rFonts w:ascii="Segoe UI Light" w:hAnsi="Segoe UI Light" w:cs="Segoe UI Light"/>
            <w:sz w:val="22"/>
            <w:szCs w:val="22"/>
          </w:rPr>
          <w:t>-</w:t>
        </w:r>
      </w:ins>
      <w:ins w:id="696" w:author="Andrew Fryer (@DEEPFAT)" w:date="2016-09-01T10:49:00Z">
        <w:del w:id="697" w:author="Frances Tibble" w:date="2017-12-14T07:19:00Z">
          <w:r w:rsidDel="310D061F">
            <w:rPr>
              <w:rFonts w:ascii="Segoe UI Light" w:hAnsi="Segoe UI Light" w:cs="Segoe UI Light"/>
              <w:sz w:val="22"/>
              <w:szCs w:val="22"/>
            </w:rPr>
            <w:delText xml:space="preserve"> </w:delText>
          </w:r>
        </w:del>
        <w:r>
          <w:rPr>
            <w:rFonts w:ascii="Segoe UI Light" w:hAnsi="Segoe UI Light" w:cs="Segoe UI Light"/>
            <w:sz w:val="22"/>
            <w:szCs w:val="22"/>
          </w:rPr>
          <w:t>in split modul</w:t>
        </w:r>
      </w:ins>
      <w:ins w:id="698" w:author="Andrew Fryer (@DEEPFAT)" w:date="2016-09-01T10:52:00Z">
        <w:r>
          <w:rPr>
            <w:rFonts w:ascii="Segoe UI Light" w:hAnsi="Segoe UI Light" w:cs="Segoe UI Light"/>
            <w:sz w:val="22"/>
            <w:szCs w:val="22"/>
          </w:rPr>
          <w:t>e</w:t>
        </w:r>
      </w:ins>
      <w:ins w:id="699" w:author="Andrew Fryer (@DEEPFAT)" w:date="2016-09-01T10:49:00Z">
        <w:r>
          <w:rPr>
            <w:rFonts w:ascii="Segoe UI Light" w:hAnsi="Segoe UI Light" w:cs="Segoe UI Light"/>
            <w:sz w:val="22"/>
            <w:szCs w:val="22"/>
          </w:rPr>
          <w:t xml:space="preserve">.  The easiest way to find this is to type </w:t>
        </w:r>
      </w:ins>
      <w:ins w:id="700" w:author="Frances Tibble" w:date="2017-12-14T07:20:00Z">
        <w:r w:rsidR="6BE330E2">
          <w:rPr>
            <w:rFonts w:ascii="Segoe UI Light" w:hAnsi="Segoe UI Light" w:cs="Segoe UI Light"/>
            <w:sz w:val="22"/>
            <w:szCs w:val="22"/>
          </w:rPr>
          <w:t>'</w:t>
        </w:r>
      </w:ins>
      <w:ins w:id="701" w:author="Andrew Fryer (@DEEPFAT)" w:date="2016-09-01T10:49:00Z">
        <w:r>
          <w:rPr>
            <w:rFonts w:ascii="Segoe UI Light" w:hAnsi="Segoe UI Light" w:cs="Segoe UI Light"/>
            <w:sz w:val="22"/>
            <w:szCs w:val="22"/>
          </w:rPr>
          <w:t>split</w:t>
        </w:r>
      </w:ins>
      <w:ins w:id="702" w:author="Frances Tibble" w:date="2017-12-14T07:20:00Z">
        <w:r w:rsidR="6BE330E2">
          <w:rPr>
            <w:rFonts w:ascii="Segoe UI Light" w:hAnsi="Segoe UI Light" w:cs="Segoe UI Light"/>
            <w:sz w:val="22"/>
            <w:szCs w:val="22"/>
          </w:rPr>
          <w:t>'</w:t>
        </w:r>
      </w:ins>
      <w:ins w:id="703" w:author="Andrew Fryer (@DEEPFAT)" w:date="2016-09-01T10:49:00Z">
        <w:r>
          <w:rPr>
            <w:rFonts w:ascii="Segoe UI Light" w:hAnsi="Segoe UI Light" w:cs="Segoe UI Light"/>
            <w:sz w:val="22"/>
            <w:szCs w:val="22"/>
          </w:rPr>
          <w:t xml:space="preserve"> into the search box at the top of the list modules:</w:t>
        </w:r>
      </w:ins>
    </w:p>
    <w:p w14:paraId="47152B7E" w14:textId="5807D861" w:rsidR="000A0E0A" w:rsidRDefault="000A0E0A" w:rsidP="006949D8">
      <w:pPr>
        <w:rPr>
          <w:ins w:id="704" w:author="Andrew Fryer (@DEEPFAT)" w:date="2016-09-01T10:49:00Z"/>
          <w:rFonts w:ascii="Segoe UI Light" w:hAnsi="Segoe UI Light" w:cs="Segoe UI Light"/>
          <w:sz w:val="22"/>
          <w:szCs w:val="22"/>
        </w:rPr>
      </w:pPr>
      <w:ins w:id="705" w:author="Andrew Fryer (@DEEPFAT)" w:date="2016-09-01T10:52:00Z">
        <w:r>
          <w:rPr>
            <w:noProof/>
            <w:lang w:eastAsia="en-GB"/>
          </w:rPr>
          <w:drawing>
            <wp:inline distT="0" distB="0" distL="0" distR="0" wp14:anchorId="4004E4F8" wp14:editId="0C067BE7">
              <wp:extent cx="1548119" cy="1925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8344" cy="1925333"/>
                      </a:xfrm>
                      <a:prstGeom prst="rect">
                        <a:avLst/>
                      </a:prstGeom>
                    </pic:spPr>
                  </pic:pic>
                </a:graphicData>
              </a:graphic>
            </wp:inline>
          </w:drawing>
        </w:r>
      </w:ins>
    </w:p>
    <w:p w14:paraId="0630FBCD" w14:textId="33B266EA" w:rsidR="004E7AFB" w:rsidRDefault="004E7AFB" w:rsidP="006949D8">
      <w:pPr>
        <w:rPr>
          <w:ins w:id="706" w:author="Andrew Fryer (@DEEPFAT)" w:date="2016-09-01T10:53:00Z"/>
          <w:rFonts w:ascii="Segoe UI Light" w:hAnsi="Segoe UI Light" w:cs="Segoe UI Light"/>
          <w:sz w:val="22"/>
          <w:szCs w:val="22"/>
        </w:rPr>
      </w:pPr>
      <w:ins w:id="707" w:author="Andrew Fryer (@DEEPFAT)" w:date="2016-09-01T10:53:00Z">
        <w:r>
          <w:rPr>
            <w:rFonts w:ascii="Segoe UI Light" w:hAnsi="Segoe UI Light" w:cs="Segoe UI Light"/>
            <w:sz w:val="22"/>
            <w:szCs w:val="22"/>
          </w:rPr>
          <w:t>Now d</w:t>
        </w:r>
      </w:ins>
      <w:commentRangeStart w:id="708"/>
      <w:del w:id="709" w:author="Andrew Fryer (@DEEPFAT)" w:date="2016-09-01T10:53:00Z">
        <w:r w:rsidR="006949D8" w:rsidDel="004E7AFB">
          <w:rPr>
            <w:rFonts w:ascii="Segoe UI Light" w:hAnsi="Segoe UI Light" w:cs="Segoe UI Light"/>
            <w:sz w:val="22"/>
            <w:szCs w:val="22"/>
          </w:rPr>
          <w:delText>D</w:delText>
        </w:r>
      </w:del>
      <w:r w:rsidR="006949D8">
        <w:rPr>
          <w:rFonts w:ascii="Segoe UI Light" w:hAnsi="Segoe UI Light" w:cs="Segoe UI Light"/>
          <w:sz w:val="22"/>
          <w:szCs w:val="22"/>
        </w:rPr>
        <w:t>rag</w:t>
      </w:r>
      <w:commentRangeEnd w:id="708"/>
      <w:r w:rsidR="00CF7E9C">
        <w:rPr>
          <w:rStyle w:val="CommentReference"/>
        </w:rPr>
        <w:commentReference w:id="708"/>
      </w:r>
      <w:r w:rsidR="006949D8">
        <w:rPr>
          <w:rFonts w:ascii="Segoe UI Light" w:hAnsi="Segoe UI Light" w:cs="Segoe UI Light"/>
          <w:sz w:val="22"/>
          <w:szCs w:val="22"/>
        </w:rPr>
        <w:t xml:space="preserve"> and drop the </w:t>
      </w:r>
      <w:ins w:id="710" w:author="Frances Tibble" w:date="2017-12-14T07:20:00Z">
        <w:r w:rsidR="6BE330E2">
          <w:rPr>
            <w:rFonts w:ascii="Segoe UI Light" w:hAnsi="Segoe UI Light" w:cs="Segoe UI Light"/>
            <w:sz w:val="22"/>
            <w:szCs w:val="22"/>
          </w:rPr>
          <w:t>'Split Data'</w:t>
        </w:r>
      </w:ins>
      <w:del w:id="711" w:author="Frances Tibble" w:date="2017-12-14T07:20:00Z">
        <w:r w:rsidR="006949D8" w:rsidDel="6BE330E2">
          <w:rPr>
            <w:rFonts w:ascii="Segoe UI Light" w:hAnsi="Segoe UI Light" w:cs="Segoe UI Light"/>
            <w:sz w:val="22"/>
            <w:szCs w:val="22"/>
          </w:rPr>
          <w:delText>first split</w:delText>
        </w:r>
      </w:del>
      <w:r w:rsidR="006949D8">
        <w:rPr>
          <w:rFonts w:ascii="Segoe UI Light" w:hAnsi="Segoe UI Light" w:cs="Segoe UI Light"/>
          <w:sz w:val="22"/>
          <w:szCs w:val="22"/>
        </w:rPr>
        <w:t xml:space="preserve"> module onto the workspace. Connect this to the</w:t>
      </w:r>
      <w:del w:id="712" w:author="Frances Tibble" w:date="2017-12-14T07:21:00Z">
        <w:r w:rsidR="006949D8" w:rsidDel="5FF1B237">
          <w:rPr>
            <w:rFonts w:ascii="Segoe UI Light" w:hAnsi="Segoe UI Light" w:cs="Segoe UI Light"/>
            <w:sz w:val="22"/>
            <w:szCs w:val="22"/>
          </w:rPr>
          <w:delText xml:space="preserve"> </w:delText>
        </w:r>
      </w:del>
      <w:ins w:id="713" w:author="Andrew Fryer (@DEEPFAT)" w:date="2017-12-13T10:29:00Z">
        <w:del w:id="714" w:author="Frances Tibble" w:date="2017-12-14T07:21:00Z">
          <w:r w:rsidR="00234E9E" w:rsidDel="5FF1B237">
            <w:rPr>
              <w:rFonts w:ascii="Segoe UI Light" w:hAnsi="Segoe UI Light" w:cs="Segoe UI Light"/>
              <w:sz w:val="22"/>
              <w:szCs w:val="22"/>
            </w:rPr>
            <w:delText>left</w:delText>
          </w:r>
        </w:del>
        <w:r w:rsidR="00234E9E">
          <w:rPr>
            <w:rFonts w:ascii="Segoe UI Light" w:hAnsi="Segoe UI Light" w:cs="Segoe UI Light"/>
            <w:sz w:val="22"/>
            <w:szCs w:val="22"/>
          </w:rPr>
          <w:t xml:space="preserve"> output of the </w:t>
        </w:r>
      </w:ins>
      <w:ins w:id="715" w:author="Frances Tibble" w:date="2017-12-14T07:21:00Z">
        <w:r w:rsidR="5FF1B237">
          <w:rPr>
            <w:rFonts w:ascii="Segoe UI Light" w:hAnsi="Segoe UI Light" w:cs="Segoe UI Light"/>
            <w:sz w:val="22"/>
            <w:szCs w:val="22"/>
          </w:rPr>
          <w:t>'Edit metadata'</w:t>
        </w:r>
      </w:ins>
      <w:ins w:id="716" w:author="Andrew Fryer (@DEEPFAT)" w:date="2017-12-13T10:29:00Z">
        <w:del w:id="717" w:author="Frances Tibble" w:date="2017-12-14T07:21:00Z">
          <w:r w:rsidR="00234E9E" w:rsidDel="5FF1B237">
            <w:rPr>
              <w:rFonts w:ascii="Segoe UI Light" w:hAnsi="Segoe UI Light" w:cs="Segoe UI Light"/>
              <w:sz w:val="22"/>
              <w:szCs w:val="22"/>
            </w:rPr>
            <w:delText>Python</w:delText>
          </w:r>
        </w:del>
        <w:r w:rsidR="00234E9E">
          <w:rPr>
            <w:rFonts w:ascii="Segoe UI Light" w:hAnsi="Segoe UI Light" w:cs="Segoe UI Light"/>
            <w:sz w:val="22"/>
            <w:szCs w:val="22"/>
          </w:rPr>
          <w:t xml:space="preserve"> module </w:t>
        </w:r>
      </w:ins>
      <w:del w:id="718" w:author="Andrew Fryer (@DEEPFAT)" w:date="2017-12-13T10:29:00Z">
        <w:r w:rsidR="006949D8" w:rsidDel="00234E9E">
          <w:rPr>
            <w:rFonts w:ascii="Segoe UI Light" w:hAnsi="Segoe UI Light" w:cs="Segoe UI Light"/>
            <w:sz w:val="22"/>
            <w:szCs w:val="22"/>
          </w:rPr>
          <w:delText xml:space="preserve">project columns module </w:delText>
        </w:r>
      </w:del>
      <w:r w:rsidR="006949D8">
        <w:rPr>
          <w:rFonts w:ascii="Segoe UI Light" w:hAnsi="Segoe UI Light" w:cs="Segoe UI Light"/>
          <w:sz w:val="22"/>
          <w:szCs w:val="22"/>
        </w:rPr>
        <w:t xml:space="preserve">and set the ‘fraction of rows in the first output dataset’ field to 0.8 (80%).  </w:t>
      </w:r>
    </w:p>
    <w:p w14:paraId="37A881EC" w14:textId="77777777" w:rsidR="004E7AFB" w:rsidRDefault="004E7AFB">
      <w:pPr>
        <w:rPr>
          <w:ins w:id="719" w:author="Andrew Fryer (@DEEPFAT)" w:date="2016-09-01T10:53:00Z"/>
          <w:rFonts w:ascii="Segoe UI Light" w:hAnsi="Segoe UI Light" w:cs="Segoe UI Light"/>
          <w:sz w:val="22"/>
          <w:szCs w:val="22"/>
        </w:rPr>
      </w:pPr>
      <w:ins w:id="720" w:author="Andrew Fryer (@DEEPFAT)" w:date="2016-09-01T10:53:00Z">
        <w:r>
          <w:rPr>
            <w:rFonts w:ascii="Segoe UI Light" w:hAnsi="Segoe UI Light" w:cs="Segoe UI Light"/>
            <w:sz w:val="22"/>
            <w:szCs w:val="22"/>
          </w:rPr>
          <w:br w:type="page"/>
        </w:r>
      </w:ins>
    </w:p>
    <w:p w14:paraId="4CD9BE53" w14:textId="3A0E3E80" w:rsidR="000A0E0A" w:rsidRDefault="006949D8" w:rsidP="006949D8">
      <w:pPr>
        <w:rPr>
          <w:ins w:id="721" w:author="Andrew Fryer (@DEEPFAT)" w:date="2016-09-01T10:41:00Z"/>
          <w:rFonts w:ascii="Segoe UI Light" w:hAnsi="Segoe UI Light" w:cs="Segoe UI Light"/>
          <w:sz w:val="22"/>
          <w:szCs w:val="22"/>
        </w:rPr>
      </w:pPr>
      <w:del w:id="722" w:author="Frances Tibble" w:date="2017-12-14T07:22:00Z">
        <w:r w:rsidDel="05BD3326">
          <w:rPr>
            <w:rFonts w:ascii="Segoe UI Light" w:hAnsi="Segoe UI Light" w:cs="Segoe UI Light"/>
            <w:sz w:val="22"/>
            <w:szCs w:val="22"/>
          </w:rPr>
          <w:lastRenderedPageBreak/>
          <w:delText xml:space="preserve">Set the </w:delText>
        </w:r>
        <w:r w:rsidDel="502A2DB7">
          <w:rPr>
            <w:rFonts w:ascii="Segoe UI Light" w:hAnsi="Segoe UI Light" w:cs="Segoe UI Light"/>
            <w:sz w:val="22"/>
            <w:szCs w:val="22"/>
          </w:rPr>
          <w:delText>“</w:delText>
        </w:r>
        <w:r w:rsidDel="05BD3326">
          <w:rPr>
            <w:rFonts w:ascii="Segoe UI Light" w:hAnsi="Segoe UI Light" w:cs="Segoe UI Light"/>
            <w:sz w:val="22"/>
            <w:szCs w:val="22"/>
          </w:rPr>
          <w:delText>Stratified Split</w:delText>
        </w:r>
        <w:r w:rsidDel="502A2DB7">
          <w:rPr>
            <w:rFonts w:ascii="Segoe UI Light" w:hAnsi="Segoe UI Light" w:cs="Segoe UI Light"/>
            <w:sz w:val="22"/>
            <w:szCs w:val="22"/>
          </w:rPr>
          <w:delText>”</w:delText>
        </w:r>
      </w:del>
      <w:ins w:id="723" w:author="Frances Tibble" w:date="2017-12-14T07:22:00Z">
        <w:r w:rsidR="05BD3326" w:rsidRPr="05BD3326">
          <w:rPr>
            <w:rFonts w:ascii="Segoe UI Light" w:hAnsi="Segoe UI Light" w:cs="Segoe UI Light"/>
            <w:sz w:val="22"/>
            <w:szCs w:val="22"/>
            <w:rPrChange w:id="724" w:author="Frances Tibble" w:date="2017-12-14T07:22:00Z">
              <w:rPr/>
            </w:rPrChange>
          </w:rPr>
          <w:t xml:space="preserve">Set the 'Stratified Split' option to True and launch the column selector. </w:t>
        </w:r>
      </w:ins>
      <w:ins w:id="725" w:author="Frances Tibble" w:date="2017-12-14T07:23:00Z">
        <w:r w:rsidR="22B8988E" w:rsidRPr="05BD3326">
          <w:rPr>
            <w:rFonts w:ascii="Segoe UI Light" w:hAnsi="Segoe UI Light" w:cs="Segoe UI Light"/>
            <w:sz w:val="22"/>
            <w:szCs w:val="22"/>
            <w:rPrChange w:id="726" w:author="Frances Tibble" w:date="2017-12-14T07:22:00Z">
              <w:rPr/>
            </w:rPrChange>
          </w:rPr>
          <w:t>S</w:t>
        </w:r>
      </w:ins>
      <w:del w:id="727" w:author="Frances Tibble" w:date="2017-12-14T07:22:00Z">
        <w:r w:rsidDel="05BD3326">
          <w:rPr>
            <w:rFonts w:ascii="Segoe UI Light" w:hAnsi="Segoe UI Light" w:cs="Segoe UI Light"/>
            <w:sz w:val="22"/>
            <w:szCs w:val="22"/>
          </w:rPr>
          <w:delText xml:space="preserve"> option to True and </w:delText>
        </w:r>
      </w:del>
      <w:del w:id="728" w:author="Frances Tibble" w:date="2017-12-14T07:23:00Z">
        <w:r w:rsidDel="22B8988E">
          <w:rPr>
            <w:rFonts w:ascii="Segoe UI Light" w:hAnsi="Segoe UI Light" w:cs="Segoe UI Light"/>
            <w:sz w:val="22"/>
            <w:szCs w:val="22"/>
          </w:rPr>
          <w:delText>s</w:delText>
        </w:r>
      </w:del>
      <w:r>
        <w:rPr>
          <w:rFonts w:ascii="Segoe UI Light" w:hAnsi="Segoe UI Light" w:cs="Segoe UI Light"/>
          <w:sz w:val="22"/>
          <w:szCs w:val="22"/>
        </w:rPr>
        <w:t>e</w:t>
      </w:r>
      <w:ins w:id="729" w:author="Frances Tibble" w:date="2017-12-14T07:24:00Z">
        <w:r w:rsidR="676A5DCE">
          <w:rPr>
            <w:rFonts w:ascii="Segoe UI Light" w:hAnsi="Segoe UI Light" w:cs="Segoe UI Light"/>
            <w:sz w:val="22"/>
            <w:szCs w:val="22"/>
          </w:rPr>
          <w:t>lect with rules, and then set the dropdown boxes to 'Include' and 'all la</w:t>
        </w:r>
        <w:r w:rsidR="7F7CD231">
          <w:rPr>
            <w:rFonts w:ascii="Segoe UI Light" w:hAnsi="Segoe UI Light" w:cs="Segoe UI Light"/>
            <w:sz w:val="22"/>
            <w:szCs w:val="22"/>
          </w:rPr>
          <w:t xml:space="preserve">bels'. Click the checkbox to close the dialog to save changes. </w:t>
        </w:r>
      </w:ins>
      <w:ins w:id="730" w:author="Frances Tibble" w:date="2017-12-14T07:25:00Z">
        <w:r w:rsidR="0800317C">
          <w:rPr>
            <w:rFonts w:ascii="Segoe UI Light" w:hAnsi="Segoe UI Light" w:cs="Segoe UI Light"/>
            <w:sz w:val="22"/>
            <w:szCs w:val="22"/>
          </w:rPr>
          <w:t>Th</w:t>
        </w:r>
        <w:r w:rsidR="0CCCEF9C">
          <w:rPr>
            <w:rFonts w:ascii="Segoe UI Light" w:hAnsi="Segoe UI Light" w:cs="Segoe UI Light"/>
            <w:sz w:val="22"/>
            <w:szCs w:val="22"/>
          </w:rPr>
          <w:t>is step</w:t>
        </w:r>
        <w:r w:rsidR="0800317C">
          <w:rPr>
            <w:rFonts w:ascii="Segoe UI Light" w:hAnsi="Segoe UI Light" w:cs="Segoe UI Light"/>
            <w:sz w:val="22"/>
            <w:szCs w:val="22"/>
          </w:rPr>
          <w:t xml:space="preserve"> should appear as shown below:</w:t>
        </w:r>
      </w:ins>
      <w:del w:id="731" w:author="Frances Tibble" w:date="2017-12-14T07:25:00Z">
        <w:r w:rsidDel="0800317C">
          <w:rPr>
            <w:rFonts w:ascii="Segoe UI Light" w:hAnsi="Segoe UI Light" w:cs="Segoe UI Light"/>
            <w:sz w:val="22"/>
            <w:szCs w:val="22"/>
          </w:rPr>
          <w:delText>t the stratific</w:delText>
        </w:r>
        <w:r w:rsidR="00FF5177" w:rsidDel="0800317C">
          <w:rPr>
            <w:rFonts w:ascii="Segoe UI Light" w:hAnsi="Segoe UI Light" w:cs="Segoe UI Light"/>
            <w:sz w:val="22"/>
            <w:szCs w:val="22"/>
          </w:rPr>
          <w:delText>ation key column to all labels</w:delText>
        </w:r>
      </w:del>
      <w:ins w:id="732" w:author="Andrew Fryer (@DEEPFAT)" w:date="2016-09-01T10:41:00Z">
        <w:del w:id="733" w:author="Frances Tibble" w:date="2017-12-14T07:25:00Z">
          <w:r w:rsidR="000A0E0A" w:rsidDel="0800317C">
            <w:rPr>
              <w:rFonts w:ascii="Segoe UI Light" w:hAnsi="Segoe UI Light" w:cs="Segoe UI Light"/>
              <w:sz w:val="22"/>
              <w:szCs w:val="22"/>
            </w:rPr>
            <w:delText xml:space="preserve"> in this dialog box:</w:delText>
          </w:r>
        </w:del>
      </w:ins>
    </w:p>
    <w:p w14:paraId="24D993AD" w14:textId="078F6459" w:rsidR="006949D8" w:rsidRDefault="000A0E0A" w:rsidP="006949D8">
      <w:pPr>
        <w:rPr>
          <w:rFonts w:ascii="Segoe UI Light" w:hAnsi="Segoe UI Light" w:cs="Segoe UI Light"/>
          <w:sz w:val="22"/>
          <w:szCs w:val="22"/>
        </w:rPr>
      </w:pPr>
      <w:ins w:id="734" w:author="Andrew Fryer (@DEEPFAT)" w:date="2016-09-01T10:41:00Z">
        <w:r>
          <w:rPr>
            <w:noProof/>
            <w:lang w:eastAsia="en-GB"/>
          </w:rPr>
          <w:drawing>
            <wp:inline distT="0" distB="0" distL="0" distR="0" wp14:anchorId="23095678" wp14:editId="08386F31">
              <wp:extent cx="3051208" cy="1523212"/>
              <wp:effectExtent l="19050" t="19050" r="15875"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9916" cy="1527559"/>
                      </a:xfrm>
                      <a:prstGeom prst="rect">
                        <a:avLst/>
                      </a:prstGeom>
                      <a:ln>
                        <a:solidFill>
                          <a:schemeClr val="tx2">
                            <a:lumMod val="75000"/>
                          </a:schemeClr>
                        </a:solidFill>
                      </a:ln>
                    </pic:spPr>
                  </pic:pic>
                </a:graphicData>
              </a:graphic>
            </wp:inline>
          </w:drawing>
        </w:r>
      </w:ins>
      <w:del w:id="735" w:author="Andrew Fryer (@DEEPFAT)" w:date="2016-09-01T10:41:00Z">
        <w:r w:rsidR="00FF5177" w:rsidDel="000A0E0A">
          <w:rPr>
            <w:rFonts w:ascii="Segoe UI Light" w:hAnsi="Segoe UI Light" w:cs="Segoe UI Light"/>
            <w:sz w:val="22"/>
            <w:szCs w:val="22"/>
          </w:rPr>
          <w:delText>.</w:delText>
        </w:r>
      </w:del>
    </w:p>
    <w:p w14:paraId="496AE4D5" w14:textId="593981AB" w:rsidR="006949D8" w:rsidRDefault="000A0E0A" w:rsidP="00617211">
      <w:pPr>
        <w:rPr>
          <w:rFonts w:ascii="Segoe UI Light" w:hAnsi="Segoe UI Light" w:cs="Segoe UI Light"/>
          <w:sz w:val="22"/>
          <w:szCs w:val="22"/>
        </w:rPr>
      </w:pPr>
      <w:ins w:id="736" w:author="Andrew Fryer (@DEEPFAT)" w:date="2016-09-01T10:42:00Z">
        <w:del w:id="737" w:author="Frances Tibble" w:date="2017-12-14T07:25:00Z">
          <w:r w:rsidDel="0800317C">
            <w:rPr>
              <w:rFonts w:ascii="Segoe UI Light" w:hAnsi="Segoe UI Light" w:cs="Segoe UI Light"/>
              <w:sz w:val="22"/>
              <w:szCs w:val="22"/>
            </w:rPr>
            <w:delText xml:space="preserve">Select with rules, and then set the dropdown boxes to include and all labels. Click the checkbox to close the dialog </w:delText>
          </w:r>
        </w:del>
      </w:ins>
      <w:ins w:id="738" w:author="Andrew Fryer (@DEEPFAT)" w:date="2016-09-01T10:43:00Z">
        <w:del w:id="739" w:author="Frances Tibble" w:date="2017-12-14T07:25:00Z">
          <w:r w:rsidDel="0800317C">
            <w:rPr>
              <w:rFonts w:ascii="Segoe UI Light" w:hAnsi="Segoe UI Light" w:cs="Segoe UI Light"/>
              <w:sz w:val="22"/>
              <w:szCs w:val="22"/>
            </w:rPr>
            <w:delText xml:space="preserve">to save these changes.  </w:delText>
          </w:r>
        </w:del>
        <w:r>
          <w:rPr>
            <w:rFonts w:ascii="Segoe UI Light" w:hAnsi="Segoe UI Light" w:cs="Segoe UI Light"/>
            <w:sz w:val="22"/>
            <w:szCs w:val="22"/>
          </w:rPr>
          <w:t>The properties of the stratified split should now look like this:</w:t>
        </w:r>
      </w:ins>
      <w:ins w:id="740" w:author="Andrew Fryer (@DEEPFAT)" w:date="2016-09-01T10:42:00Z">
        <w:r>
          <w:rPr>
            <w:rFonts w:ascii="Segoe UI Light" w:hAnsi="Segoe UI Light" w:cs="Segoe UI Light"/>
            <w:sz w:val="22"/>
            <w:szCs w:val="22"/>
          </w:rPr>
          <w:t xml:space="preserve"> </w:t>
        </w:r>
      </w:ins>
    </w:p>
    <w:p w14:paraId="70B1F048" w14:textId="555BB4F3" w:rsidR="0050571F" w:rsidRDefault="00FF5177" w:rsidP="00617211">
      <w:pPr>
        <w:rPr>
          <w:rFonts w:ascii="Segoe UI Light" w:hAnsi="Segoe UI Light" w:cs="Segoe UI Light"/>
          <w:sz w:val="22"/>
          <w:szCs w:val="22"/>
        </w:rPr>
      </w:pPr>
      <w:del w:id="741" w:author="Andrew Fryer (@DEEPFAT)" w:date="2017-12-13T10:29:00Z">
        <w:r w:rsidDel="00E34773">
          <w:rPr>
            <w:noProof/>
            <w:lang w:eastAsia="en-GB"/>
          </w:rPr>
          <w:lastRenderedPageBreak/>
          <w:drawing>
            <wp:inline distT="0" distB="0" distL="0" distR="0" wp14:anchorId="16B7B4AC" wp14:editId="6D6E398B">
              <wp:extent cx="6188710" cy="3441065"/>
              <wp:effectExtent l="19050" t="19050" r="21590" b="26035"/>
              <wp:docPr id="175274300" name="Picture 1752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441065"/>
                      </a:xfrm>
                      <a:prstGeom prst="rect">
                        <a:avLst/>
                      </a:prstGeom>
                      <a:ln w="19050">
                        <a:solidFill>
                          <a:schemeClr val="tx2">
                            <a:lumMod val="50000"/>
                          </a:schemeClr>
                        </a:solidFill>
                      </a:ln>
                    </pic:spPr>
                  </pic:pic>
                </a:graphicData>
              </a:graphic>
            </wp:inline>
          </w:drawing>
        </w:r>
      </w:del>
      <w:r w:rsidR="00E65FB2">
        <w:rPr>
          <w:rFonts w:ascii="Segoe UI Light" w:hAnsi="Segoe UI Light" w:cs="Segoe UI Light"/>
          <w:sz w:val="22"/>
          <w:szCs w:val="22"/>
        </w:rPr>
        <w:t xml:space="preserve"> </w:t>
      </w:r>
      <w:ins w:id="742" w:author="Andrew Fryer (@DEEPFAT)" w:date="2017-12-13T12:35:00Z">
        <w:r w:rsidR="00257E3A">
          <w:rPr>
            <w:noProof/>
          </w:rPr>
          <w:drawing>
            <wp:inline distT="0" distB="0" distL="0" distR="0" wp14:anchorId="3A39C2F1" wp14:editId="0B4CAD26">
              <wp:extent cx="5255172" cy="3283710"/>
              <wp:effectExtent l="19050" t="19050" r="22225" b="12065"/>
              <wp:docPr id="175274270" name="Picture 17527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4783" cy="3289715"/>
                      </a:xfrm>
                      <a:prstGeom prst="rect">
                        <a:avLst/>
                      </a:prstGeom>
                      <a:ln>
                        <a:solidFill>
                          <a:schemeClr val="tx2">
                            <a:lumMod val="75000"/>
                          </a:schemeClr>
                        </a:solidFill>
                      </a:ln>
                    </pic:spPr>
                  </pic:pic>
                </a:graphicData>
              </a:graphic>
            </wp:inline>
          </w:drawing>
        </w:r>
      </w:ins>
    </w:p>
    <w:p w14:paraId="291C9E87" w14:textId="2DAD263E" w:rsidR="00213E9E" w:rsidRDefault="00213E9E" w:rsidP="00617211">
      <w:pPr>
        <w:rPr>
          <w:ins w:id="743" w:author="Andrew Fryer (@DEEPFAT)" w:date="2017-12-13T10:34:00Z"/>
          <w:rFonts w:ascii="Segoe UI Light" w:hAnsi="Segoe UI Light" w:cs="Segoe UI Light"/>
          <w:sz w:val="22"/>
          <w:szCs w:val="22"/>
        </w:rPr>
      </w:pPr>
    </w:p>
    <w:p w14:paraId="6A314DA1" w14:textId="7DD829F7" w:rsidR="006949D8" w:rsidRDefault="000E683B" w:rsidP="00617211">
      <w:pPr>
        <w:rPr>
          <w:ins w:id="744" w:author="Andrew Fryer (@DEEPFAT)" w:date="2017-12-13T10:40:00Z"/>
          <w:rFonts w:ascii="Segoe UI Light" w:hAnsi="Segoe UI Light" w:cs="Segoe UI Light"/>
          <w:sz w:val="22"/>
          <w:szCs w:val="22"/>
        </w:rPr>
      </w:pPr>
      <w:ins w:id="745" w:author="Andrew Fryer (@DEEPFAT)" w:date="2017-12-13T10:31:00Z">
        <w:r>
          <w:rPr>
            <w:rFonts w:ascii="Segoe UI Light" w:hAnsi="Segoe UI Light" w:cs="Segoe UI Light"/>
            <w:sz w:val="22"/>
            <w:szCs w:val="22"/>
          </w:rPr>
          <w:t xml:space="preserve">We can check the split is working by </w:t>
        </w:r>
      </w:ins>
      <w:ins w:id="746" w:author="Andrew Fryer (@DEEPFAT)" w:date="2017-12-13T10:38:00Z">
        <w:r w:rsidR="009A318A">
          <w:rPr>
            <w:rFonts w:ascii="Segoe UI Light" w:hAnsi="Segoe UI Light" w:cs="Segoe UI Light"/>
            <w:sz w:val="22"/>
            <w:szCs w:val="22"/>
          </w:rPr>
          <w:t xml:space="preserve">rerunning the experiment (run is at the bottom of the screen) and then </w:t>
        </w:r>
      </w:ins>
      <w:ins w:id="747" w:author="Andrew Fryer (@DEEPFAT)" w:date="2017-12-13T10:32:00Z">
        <w:r>
          <w:rPr>
            <w:rFonts w:ascii="Segoe UI Light" w:hAnsi="Segoe UI Light" w:cs="Segoe UI Light"/>
            <w:sz w:val="22"/>
            <w:szCs w:val="22"/>
          </w:rPr>
          <w:t xml:space="preserve">visualising the output </w:t>
        </w:r>
        <w:r w:rsidR="00AF07A9">
          <w:rPr>
            <w:rFonts w:ascii="Segoe UI Light" w:hAnsi="Segoe UI Light" w:cs="Segoe UI Light"/>
            <w:sz w:val="22"/>
            <w:szCs w:val="22"/>
          </w:rPr>
          <w:t>of each of the Split Data ports</w:t>
        </w:r>
      </w:ins>
      <w:ins w:id="748" w:author="Andrew Fryer (@DEEPFAT)" w:date="2017-12-13T10:39:00Z">
        <w:r w:rsidR="00CF5A22">
          <w:rPr>
            <w:rFonts w:ascii="Segoe UI Light" w:hAnsi="Segoe UI Light" w:cs="Segoe UI Light"/>
            <w:sz w:val="22"/>
            <w:szCs w:val="22"/>
          </w:rPr>
          <w:t xml:space="preserve">. </w:t>
        </w:r>
      </w:ins>
      <w:ins w:id="749" w:author="Frances Tibble" w:date="2017-12-14T07:28:00Z">
        <w:r w:rsidR="604F44A3">
          <w:rPr>
            <w:rFonts w:ascii="Segoe UI Light" w:hAnsi="Segoe UI Light" w:cs="Segoe UI Light"/>
            <w:sz w:val="22"/>
            <w:szCs w:val="22"/>
          </w:rPr>
          <w:t>Right-</w:t>
        </w:r>
      </w:ins>
      <w:ins w:id="750" w:author="Frances Tibble" w:date="2017-12-14T07:29:00Z">
        <w:r w:rsidR="3E819D08">
          <w:rPr>
            <w:rFonts w:ascii="Segoe UI Light" w:hAnsi="Segoe UI Light" w:cs="Segoe UI Light"/>
            <w:sz w:val="22"/>
            <w:szCs w:val="22"/>
          </w:rPr>
          <w:t xml:space="preserve">click the first output port and </w:t>
        </w:r>
        <w:r w:rsidR="1A8D0939">
          <w:rPr>
            <w:rFonts w:ascii="Segoe UI Light" w:hAnsi="Segoe UI Light" w:cs="Segoe UI Light"/>
            <w:sz w:val="22"/>
            <w:szCs w:val="22"/>
          </w:rPr>
          <w:t xml:space="preserve">select 'Visualize' - </w:t>
        </w:r>
        <w:r w:rsidR="3E819D08">
          <w:rPr>
            <w:rFonts w:ascii="Segoe UI Light" w:hAnsi="Segoe UI Light" w:cs="Segoe UI Light"/>
            <w:sz w:val="22"/>
            <w:szCs w:val="22"/>
          </w:rPr>
          <w:t>observe the</w:t>
        </w:r>
      </w:ins>
      <w:ins w:id="751" w:author="Andrew Fryer (@DEEPFAT)" w:date="2017-12-13T10:39:00Z">
        <w:r w:rsidR="00CF5A22">
          <w:rPr>
            <w:rFonts w:ascii="Segoe UI Light" w:hAnsi="Segoe UI Light" w:cs="Segoe UI Light"/>
            <w:sz w:val="22"/>
            <w:szCs w:val="22"/>
          </w:rPr>
          <w:t xml:space="preserve"> </w:t>
        </w:r>
      </w:ins>
      <w:ins w:id="752" w:author="Frances Tibble" w:date="2017-12-14T07:29:00Z">
        <w:r w:rsidR="3E819D08">
          <w:rPr>
            <w:rFonts w:ascii="Segoe UI Light" w:hAnsi="Segoe UI Light" w:cs="Segoe UI Light"/>
            <w:sz w:val="22"/>
            <w:szCs w:val="22"/>
          </w:rPr>
          <w:t>number of rows in the data, and so the same for the second output port.</w:t>
        </w:r>
        <w:r w:rsidR="00CF5A22">
          <w:rPr>
            <w:rFonts w:ascii="Segoe UI Light" w:hAnsi="Segoe UI Light" w:cs="Segoe UI Light"/>
            <w:sz w:val="22"/>
            <w:szCs w:val="22"/>
          </w:rPr>
          <w:t xml:space="preserve"> We</w:t>
        </w:r>
      </w:ins>
      <w:ins w:id="753" w:author="Andrew Fryer (@DEEPFAT)" w:date="2017-12-13T10:39:00Z">
        <w:del w:id="754" w:author="Frances Tibble" w:date="2017-12-14T07:29:00Z">
          <w:r w:rsidR="00CF5A22" w:rsidDel="3E819D08">
            <w:rPr>
              <w:rFonts w:ascii="Segoe UI Light" w:hAnsi="Segoe UI Light" w:cs="Segoe UI Light"/>
              <w:sz w:val="22"/>
              <w:szCs w:val="22"/>
            </w:rPr>
            <w:delText>We</w:delText>
          </w:r>
        </w:del>
        <w:r w:rsidR="00CF5A22">
          <w:rPr>
            <w:rFonts w:ascii="Segoe UI Light" w:hAnsi="Segoe UI Light" w:cs="Segoe UI Light"/>
            <w:sz w:val="22"/>
            <w:szCs w:val="22"/>
          </w:rPr>
          <w:t xml:space="preserve"> can now </w:t>
        </w:r>
      </w:ins>
      <w:ins w:id="755" w:author="Andrew Fryer (@DEEPFAT)" w:date="2017-12-13T10:32:00Z">
        <w:r w:rsidR="00AF07A9">
          <w:rPr>
            <w:rFonts w:ascii="Segoe UI Light" w:hAnsi="Segoe UI Light" w:cs="Segoe UI Light"/>
            <w:sz w:val="22"/>
            <w:szCs w:val="22"/>
          </w:rPr>
          <w:t>check</w:t>
        </w:r>
        <w:del w:id="756" w:author="Frances Tibble" w:date="2017-12-14T07:30:00Z">
          <w:r w:rsidR="00AF07A9" w:rsidDel="677B4FA9">
            <w:rPr>
              <w:rFonts w:ascii="Segoe UI Light" w:hAnsi="Segoe UI Light" w:cs="Segoe UI Light"/>
              <w:sz w:val="22"/>
              <w:szCs w:val="22"/>
            </w:rPr>
            <w:delText>ing</w:delText>
          </w:r>
        </w:del>
        <w:r w:rsidR="00AF07A9">
          <w:rPr>
            <w:rFonts w:ascii="Segoe UI Light" w:hAnsi="Segoe UI Light" w:cs="Segoe UI Light"/>
            <w:sz w:val="22"/>
            <w:szCs w:val="22"/>
          </w:rPr>
          <w:t xml:space="preserve"> that the mean of each set of data is roughly the same</w:t>
        </w:r>
      </w:ins>
      <w:ins w:id="757" w:author="Andrew Fryer (@DEEPFAT)" w:date="2017-12-13T10:33:00Z">
        <w:r w:rsidR="00D2487A">
          <w:rPr>
            <w:rFonts w:ascii="Segoe UI Light" w:hAnsi="Segoe UI Light" w:cs="Segoe UI Light"/>
            <w:sz w:val="22"/>
            <w:szCs w:val="22"/>
          </w:rPr>
          <w:t xml:space="preserve"> – remember we just need to highlight the </w:t>
        </w:r>
        <w:proofErr w:type="spellStart"/>
        <w:r w:rsidR="00D2487A">
          <w:rPr>
            <w:rFonts w:ascii="Segoe UI Light" w:hAnsi="Segoe UI Light" w:cs="Segoe UI Light"/>
            <w:sz w:val="22"/>
            <w:szCs w:val="22"/>
          </w:rPr>
          <w:t>HasDiabetes</w:t>
        </w:r>
        <w:proofErr w:type="spellEnd"/>
        <w:r w:rsidR="00D2487A">
          <w:rPr>
            <w:rFonts w:ascii="Segoe UI Light" w:hAnsi="Segoe UI Light" w:cs="Segoe UI Light"/>
            <w:sz w:val="22"/>
            <w:szCs w:val="22"/>
          </w:rPr>
          <w:t xml:space="preserve"> column to see basic stats about it</w:t>
        </w:r>
      </w:ins>
      <w:ins w:id="758" w:author="Andrew Fryer (@DEEPFAT)" w:date="2017-12-13T10:34:00Z">
        <w:r w:rsidR="00D2487A">
          <w:rPr>
            <w:rFonts w:ascii="Segoe UI Light" w:hAnsi="Segoe UI Light" w:cs="Segoe UI Light"/>
            <w:sz w:val="22"/>
            <w:szCs w:val="22"/>
          </w:rPr>
          <w:t>.</w:t>
        </w:r>
      </w:ins>
    </w:p>
    <w:p w14:paraId="1711445A" w14:textId="0C77DDE1" w:rsidR="003C5E26" w:rsidRDefault="003C5E26" w:rsidP="00617211">
      <w:pPr>
        <w:rPr>
          <w:ins w:id="759" w:author="Andrew Fryer (@DEEPFAT)" w:date="2017-12-13T10:40:00Z"/>
          <w:rFonts w:ascii="Segoe UI Light" w:hAnsi="Segoe UI Light" w:cs="Segoe UI Light"/>
          <w:sz w:val="22"/>
          <w:szCs w:val="22"/>
        </w:rPr>
      </w:pPr>
    </w:p>
    <w:p w14:paraId="6D87C884" w14:textId="7D18BECC" w:rsidR="003C5E26" w:rsidRDefault="003C5E26" w:rsidP="00617211">
      <w:pPr>
        <w:rPr>
          <w:ins w:id="760" w:author="Andrew Fryer (@DEEPFAT)" w:date="2017-12-13T10:43:00Z"/>
          <w:rFonts w:ascii="Segoe UI Light" w:hAnsi="Segoe UI Light" w:cs="Segoe UI Light"/>
          <w:sz w:val="22"/>
          <w:szCs w:val="22"/>
        </w:rPr>
      </w:pPr>
      <w:ins w:id="761" w:author="Andrew Fryer (@DEEPFAT)" w:date="2017-12-13T10:40:00Z">
        <w:r>
          <w:rPr>
            <w:rFonts w:ascii="Segoe UI Light" w:hAnsi="Segoe UI Light" w:cs="Segoe UI Light"/>
            <w:sz w:val="22"/>
            <w:szCs w:val="22"/>
          </w:rPr>
          <w:t xml:space="preserve">Now we can setup the </w:t>
        </w:r>
        <w:r w:rsidR="009C524C">
          <w:rPr>
            <w:rFonts w:ascii="Segoe UI Light" w:hAnsi="Segoe UI Light" w:cs="Segoe UI Light"/>
            <w:sz w:val="22"/>
            <w:szCs w:val="22"/>
          </w:rPr>
          <w:t xml:space="preserve">process of training scoring and evaluating a model </w:t>
        </w:r>
      </w:ins>
      <w:ins w:id="762" w:author="Andrew Fryer (@DEEPFAT)" w:date="2017-12-13T10:43:00Z">
        <w:r w:rsidR="00085336">
          <w:rPr>
            <w:rFonts w:ascii="Segoe UI Light" w:hAnsi="Segoe UI Light" w:cs="Segoe UI Light"/>
            <w:sz w:val="22"/>
            <w:szCs w:val="22"/>
          </w:rPr>
          <w:t>based</w:t>
        </w:r>
        <w:r w:rsidR="00426661">
          <w:rPr>
            <w:rFonts w:ascii="Segoe UI Light" w:hAnsi="Segoe UI Light" w:cs="Segoe UI Light"/>
            <w:sz w:val="22"/>
            <w:szCs w:val="22"/>
          </w:rPr>
          <w:t xml:space="preserve"> </w:t>
        </w:r>
        <w:r w:rsidR="00085336">
          <w:rPr>
            <w:rFonts w:ascii="Segoe UI Light" w:hAnsi="Segoe UI Light" w:cs="Segoe UI Light"/>
            <w:sz w:val="22"/>
            <w:szCs w:val="22"/>
          </w:rPr>
          <w:t>on</w:t>
        </w:r>
        <w:r w:rsidR="00426661">
          <w:rPr>
            <w:rFonts w:ascii="Segoe UI Light" w:hAnsi="Segoe UI Light" w:cs="Segoe UI Light"/>
            <w:sz w:val="22"/>
            <w:szCs w:val="22"/>
          </w:rPr>
          <w:t xml:space="preserve"> t</w:t>
        </w:r>
      </w:ins>
      <w:ins w:id="763" w:author="Andrew Fryer (@DEEPFAT)" w:date="2017-12-13T10:41:00Z">
        <w:r w:rsidR="009C524C">
          <w:rPr>
            <w:rFonts w:ascii="Segoe UI Light" w:hAnsi="Segoe UI Light" w:cs="Segoe UI Light"/>
            <w:sz w:val="22"/>
            <w:szCs w:val="22"/>
          </w:rPr>
          <w:t xml:space="preserve">he </w:t>
        </w:r>
      </w:ins>
      <w:ins w:id="764" w:author="Andrew Fryer (@DEEPFAT)" w:date="2017-12-13T10:43:00Z">
        <w:r w:rsidR="00426661" w:rsidRPr="2C4F0FC6">
          <w:rPr>
            <w:rPrChange w:id="765" w:author="Frances Tibble" w:date="2017-12-14T09:41:00Z">
              <w:rPr>
                <w:rFonts w:ascii="Segoe UI Light" w:hAnsi="Segoe UI Light" w:cs="Segoe UI Light"/>
                <w:sz w:val="22"/>
                <w:szCs w:val="22"/>
              </w:rPr>
            </w:rPrChange>
          </w:rPr>
          <w:fldChar w:fldCharType="begin"/>
        </w:r>
        <w:r w:rsidR="00426661">
          <w:rPr>
            <w:rFonts w:ascii="Segoe UI Light" w:hAnsi="Segoe UI Light" w:cs="Segoe UI Light"/>
            <w:sz w:val="22"/>
            <w:szCs w:val="22"/>
          </w:rPr>
          <w:instrText xml:space="preserve"> HYPERLINK "https://en.wikipedia.org/wiki/Cross-industry_standard_process_for_data_mining" </w:instrText>
        </w:r>
        <w:r w:rsidR="00426661" w:rsidRPr="2C4F0FC6">
          <w:rPr>
            <w:rFonts w:ascii="Segoe UI Light" w:hAnsi="Segoe UI Light" w:cs="Segoe UI Light"/>
            <w:sz w:val="22"/>
            <w:szCs w:val="22"/>
          </w:rPr>
          <w:fldChar w:fldCharType="separate"/>
        </w:r>
        <w:r w:rsidR="009C524C" w:rsidRPr="00426661">
          <w:rPr>
            <w:rStyle w:val="Hyperlink"/>
            <w:rFonts w:ascii="Segoe UI Light" w:hAnsi="Segoe UI Light" w:cs="Segoe UI Light"/>
            <w:sz w:val="22"/>
            <w:szCs w:val="22"/>
          </w:rPr>
          <w:t>Cross Industry Standard Process for Data Mining (CRIP-DM)</w:t>
        </w:r>
        <w:r w:rsidR="00426661" w:rsidRPr="2C4F0FC6">
          <w:rPr>
            <w:rPrChange w:id="766" w:author="Frances Tibble" w:date="2017-12-14T09:41:00Z">
              <w:rPr>
                <w:rFonts w:ascii="Segoe UI Light" w:hAnsi="Segoe UI Light" w:cs="Segoe UI Light"/>
                <w:sz w:val="22"/>
                <w:szCs w:val="22"/>
              </w:rPr>
            </w:rPrChange>
          </w:rPr>
          <w:fldChar w:fldCharType="end"/>
        </w:r>
        <w:r w:rsidR="00426661">
          <w:rPr>
            <w:rFonts w:ascii="Segoe UI Light" w:hAnsi="Segoe UI Light" w:cs="Segoe UI Light"/>
            <w:sz w:val="22"/>
            <w:szCs w:val="22"/>
          </w:rPr>
          <w:t>.</w:t>
        </w:r>
      </w:ins>
    </w:p>
    <w:p w14:paraId="35B92858" w14:textId="77777777" w:rsidR="00E950D8" w:rsidRDefault="00073CD3" w:rsidP="00617211">
      <w:pPr>
        <w:rPr>
          <w:ins w:id="767" w:author="Andrew Fryer (@DEEPFAT)" w:date="2017-12-13T10:45:00Z"/>
          <w:rFonts w:ascii="Segoe UI Light" w:hAnsi="Segoe UI Light" w:cs="Segoe UI Light"/>
          <w:sz w:val="22"/>
          <w:szCs w:val="22"/>
        </w:rPr>
      </w:pPr>
      <w:ins w:id="768" w:author="Andrew Fryer (@DEEPFAT)" w:date="2017-12-13T10:44:00Z">
        <w:r>
          <w:rPr>
            <w:rFonts w:ascii="Segoe UI Light" w:hAnsi="Segoe UI Light" w:cs="Segoe UI Light"/>
            <w:sz w:val="22"/>
            <w:szCs w:val="22"/>
          </w:rPr>
          <w:t>We’ll need three modules for this Train Model, Score Model, and Evaluate Model</w:t>
        </w:r>
        <w:r w:rsidR="00E950D8">
          <w:rPr>
            <w:rFonts w:ascii="Segoe UI Light" w:hAnsi="Segoe UI Light" w:cs="Segoe UI Light"/>
            <w:sz w:val="22"/>
            <w:szCs w:val="22"/>
          </w:rPr>
          <w:t xml:space="preserve">.  Find each of these </w:t>
        </w:r>
        <w:del w:id="769" w:author="Frances Tibble" w:date="2017-12-14T07:30:00Z">
          <w:r w:rsidR="00E950D8" w:rsidDel="3D8A10D7">
            <w:rPr>
              <w:rFonts w:ascii="Segoe UI Light" w:hAnsi="Segoe UI Light" w:cs="Segoe UI Light"/>
              <w:sz w:val="22"/>
              <w:szCs w:val="22"/>
            </w:rPr>
            <w:delText xml:space="preserve">and </w:delText>
          </w:r>
        </w:del>
        <w:r w:rsidR="00E950D8">
          <w:rPr>
            <w:rFonts w:ascii="Segoe UI Light" w:hAnsi="Segoe UI Light" w:cs="Segoe UI Light"/>
            <w:sz w:val="22"/>
            <w:szCs w:val="22"/>
          </w:rPr>
          <w:t>and drag them onto the design surf</w:t>
        </w:r>
      </w:ins>
      <w:ins w:id="770" w:author="Andrew Fryer (@DEEPFAT)" w:date="2017-12-13T10:45:00Z">
        <w:r w:rsidR="00E950D8">
          <w:rPr>
            <w:rFonts w:ascii="Segoe UI Light" w:hAnsi="Segoe UI Light" w:cs="Segoe UI Light"/>
            <w:sz w:val="22"/>
            <w:szCs w:val="22"/>
          </w:rPr>
          <w:t xml:space="preserve">ace like </w:t>
        </w:r>
        <w:proofErr w:type="gramStart"/>
        <w:r w:rsidR="00E950D8">
          <w:rPr>
            <w:rFonts w:ascii="Segoe UI Light" w:hAnsi="Segoe UI Light" w:cs="Segoe UI Light"/>
            <w:sz w:val="22"/>
            <w:szCs w:val="22"/>
          </w:rPr>
          <w:t>this..</w:t>
        </w:r>
        <w:proofErr w:type="gramEnd"/>
      </w:ins>
    </w:p>
    <w:p w14:paraId="0608701B" w14:textId="433610EB" w:rsidR="00E950D8" w:rsidRDefault="00725644" w:rsidP="00617211">
      <w:pPr>
        <w:rPr>
          <w:ins w:id="771" w:author="Andrew Fryer (@DEEPFAT)" w:date="2017-12-13T10:45:00Z"/>
          <w:rFonts w:ascii="Segoe UI Light" w:hAnsi="Segoe UI Light" w:cs="Segoe UI Light"/>
          <w:sz w:val="22"/>
          <w:szCs w:val="22"/>
        </w:rPr>
      </w:pPr>
      <w:ins w:id="772" w:author="Andrew Fryer (@DEEPFAT)" w:date="2017-12-13T12:33:00Z">
        <w:r>
          <w:rPr>
            <w:noProof/>
          </w:rPr>
          <w:lastRenderedPageBreak/>
          <w:drawing>
            <wp:inline distT="0" distB="0" distL="0" distR="0" wp14:anchorId="0C33E0D7" wp14:editId="43A13E37">
              <wp:extent cx="4309241" cy="4203664"/>
              <wp:effectExtent l="19050" t="19050" r="15240" b="26035"/>
              <wp:docPr id="175274269" name="Picture 17527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6415" cy="4210662"/>
                      </a:xfrm>
                      <a:prstGeom prst="rect">
                        <a:avLst/>
                      </a:prstGeom>
                      <a:ln>
                        <a:solidFill>
                          <a:schemeClr val="tx2">
                            <a:lumMod val="75000"/>
                          </a:schemeClr>
                        </a:solidFill>
                      </a:ln>
                    </pic:spPr>
                  </pic:pic>
                </a:graphicData>
              </a:graphic>
            </wp:inline>
          </w:drawing>
        </w:r>
      </w:ins>
    </w:p>
    <w:p w14:paraId="395CA340" w14:textId="30490723" w:rsidR="00426661" w:rsidRDefault="00073CD3" w:rsidP="00617211">
      <w:pPr>
        <w:rPr>
          <w:ins w:id="773" w:author="Andrew Fryer (@DEEPFAT)" w:date="2017-12-13T10:47:00Z"/>
          <w:rFonts w:ascii="Segoe UI Light" w:hAnsi="Segoe UI Light" w:cs="Segoe UI Light"/>
          <w:sz w:val="22"/>
          <w:szCs w:val="22"/>
        </w:rPr>
      </w:pPr>
      <w:ins w:id="774" w:author="Andrew Fryer (@DEEPFAT)" w:date="2017-12-13T10:44:00Z">
        <w:r>
          <w:rPr>
            <w:rFonts w:ascii="Segoe UI Light" w:hAnsi="Segoe UI Light" w:cs="Segoe UI Light"/>
            <w:sz w:val="22"/>
            <w:szCs w:val="22"/>
          </w:rPr>
          <w:t xml:space="preserve"> </w:t>
        </w:r>
      </w:ins>
    </w:p>
    <w:p w14:paraId="7CA383C8" w14:textId="76F6F52C" w:rsidR="00976E24" w:rsidRDefault="004D04C5" w:rsidP="00617211">
      <w:pPr>
        <w:rPr>
          <w:ins w:id="775" w:author="Andrew Fryer (@DEEPFAT)" w:date="2017-12-13T10:47:00Z"/>
          <w:rFonts w:ascii="Segoe UI Light" w:hAnsi="Segoe UI Light" w:cs="Segoe UI Light"/>
          <w:sz w:val="22"/>
          <w:szCs w:val="22"/>
        </w:rPr>
      </w:pPr>
      <w:ins w:id="776" w:author="Andrew Fryer (@DEEPFAT)" w:date="2017-12-13T10:47:00Z">
        <w:r>
          <w:rPr>
            <w:rFonts w:ascii="Segoe UI Light" w:hAnsi="Segoe UI Light" w:cs="Segoe UI Light"/>
            <w:sz w:val="22"/>
            <w:szCs w:val="22"/>
          </w:rPr>
          <w:t>Now we can wire these together as follows:</w:t>
        </w:r>
      </w:ins>
    </w:p>
    <w:p w14:paraId="7B289AC2" w14:textId="2CD1C45B" w:rsidR="004D04C5" w:rsidRPr="00C108A1" w:rsidRDefault="004D04C5">
      <w:pPr>
        <w:pStyle w:val="ListParagraph"/>
        <w:numPr>
          <w:ilvl w:val="0"/>
          <w:numId w:val="26"/>
        </w:numPr>
        <w:rPr>
          <w:rFonts w:ascii="Segoe UI Light" w:hAnsi="Segoe UI Light" w:cs="Segoe UI Light"/>
          <w:sz w:val="22"/>
          <w:szCs w:val="22"/>
          <w:rPrChange w:id="777" w:author="Frances Tibble" w:date="2017-12-14T09:41:00Z">
            <w:rPr/>
          </w:rPrChange>
        </w:rPr>
        <w:pPrChange w:id="778" w:author="Frances Tibble" w:date="2017-12-14T09:41:00Z">
          <w:pPr/>
        </w:pPrChange>
      </w:pPr>
      <w:ins w:id="779" w:author="Andrew Fryer (@DEEPFAT)" w:date="2017-12-13T10:47:00Z">
        <w:r w:rsidRPr="00C108A1">
          <w:rPr>
            <w:rFonts w:ascii="Segoe UI Light" w:hAnsi="Segoe UI Light" w:cs="Segoe UI Light"/>
            <w:sz w:val="22"/>
            <w:szCs w:val="22"/>
            <w:rPrChange w:id="780" w:author="Andrew Fryer (@DEEPFAT)" w:date="2017-12-13T10:51:00Z">
              <w:rPr/>
            </w:rPrChange>
          </w:rPr>
          <w:t xml:space="preserve">We’ll use 80% of the data for training the model so </w:t>
        </w:r>
      </w:ins>
      <w:ins w:id="781" w:author="Andrew Fryer (@DEEPFAT)" w:date="2017-12-13T10:48:00Z">
        <w:r w:rsidR="005C465E" w:rsidRPr="00C108A1">
          <w:rPr>
            <w:rFonts w:ascii="Segoe UI Light" w:hAnsi="Segoe UI Light" w:cs="Segoe UI Light"/>
            <w:sz w:val="22"/>
            <w:szCs w:val="22"/>
            <w:rPrChange w:id="782" w:author="Andrew Fryer (@DEEPFAT)" w:date="2017-12-13T10:51:00Z">
              <w:rPr/>
            </w:rPrChange>
          </w:rPr>
          <w:t>the left output of Split Data goes to the Train Model</w:t>
        </w:r>
        <w:r w:rsidR="000C5C1A" w:rsidRPr="00C108A1">
          <w:rPr>
            <w:rFonts w:ascii="Segoe UI Light" w:hAnsi="Segoe UI Light" w:cs="Segoe UI Light"/>
            <w:sz w:val="22"/>
            <w:szCs w:val="22"/>
            <w:rPrChange w:id="783" w:author="Andrew Fryer (@DEEPFAT)" w:date="2017-12-13T10:51:00Z">
              <w:rPr/>
            </w:rPrChange>
          </w:rPr>
          <w:t>. Notice it can only be connected to one of the input ports marked in green</w:t>
        </w:r>
      </w:ins>
    </w:p>
    <w:p w14:paraId="06669F25" w14:textId="30897609" w:rsidR="000C5C1A" w:rsidRDefault="007B1F6E" w:rsidP="00C108A1">
      <w:pPr>
        <w:ind w:left="720"/>
        <w:rPr>
          <w:ins w:id="784" w:author="Andrew Fryer (@DEEPFAT)" w:date="2017-12-13T10:51:00Z"/>
          <w:rFonts w:ascii="Segoe UI Light" w:hAnsi="Segoe UI Light" w:cs="Segoe UI Light"/>
          <w:sz w:val="22"/>
          <w:szCs w:val="22"/>
        </w:rPr>
      </w:pPr>
      <w:ins w:id="785" w:author="Andrew Fryer (@DEEPFAT)" w:date="2017-12-13T10:49:00Z">
        <w:r>
          <w:rPr>
            <w:noProof/>
          </w:rPr>
          <w:drawing>
            <wp:inline distT="0" distB="0" distL="0" distR="0" wp14:anchorId="5E453EA5" wp14:editId="0467357D">
              <wp:extent cx="3878295" cy="1159641"/>
              <wp:effectExtent l="19050" t="19050" r="27305" b="21590"/>
              <wp:docPr id="175274255" name="Picture 1752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115" t="48296" r="25978" b="28582"/>
                      <a:stretch/>
                    </pic:blipFill>
                    <pic:spPr bwMode="auto">
                      <a:xfrm>
                        <a:off x="0" y="0"/>
                        <a:ext cx="3881768" cy="1160680"/>
                      </a:xfrm>
                      <a:prstGeom prst="rect">
                        <a:avLst/>
                      </a:prstGeom>
                      <a:ln>
                        <a:solidFill>
                          <a:schemeClr val="tx2">
                            <a:lumMod val="75000"/>
                          </a:schemeClr>
                        </a:solidFill>
                      </a:ln>
                      <a:extLst>
                        <a:ext uri="{53640926-AAD7-44D8-BBD7-CCE9431645EC}">
                          <a14:shadowObscured xmlns:a14="http://schemas.microsoft.com/office/drawing/2010/main"/>
                        </a:ext>
                      </a:extLst>
                    </pic:spPr>
                  </pic:pic>
                </a:graphicData>
              </a:graphic>
            </wp:inline>
          </w:drawing>
        </w:r>
      </w:ins>
    </w:p>
    <w:p w14:paraId="6BA28A77" w14:textId="67B48827" w:rsidR="00F136B4" w:rsidRDefault="00F136B4" w:rsidP="00C108A1">
      <w:pPr>
        <w:pStyle w:val="ListParagraph"/>
        <w:numPr>
          <w:ilvl w:val="0"/>
          <w:numId w:val="26"/>
        </w:numPr>
        <w:rPr>
          <w:ins w:id="786" w:author="Andrew Fryer (@DEEPFAT)" w:date="2017-12-13T10:53:00Z"/>
          <w:rFonts w:ascii="Segoe UI Light" w:hAnsi="Segoe UI Light" w:cs="Segoe UI Light"/>
          <w:sz w:val="22"/>
          <w:szCs w:val="22"/>
        </w:rPr>
      </w:pPr>
      <w:ins w:id="787" w:author="Andrew Fryer (@DEEPFAT)" w:date="2017-12-13T10:53:00Z">
        <w:r>
          <w:rPr>
            <w:rFonts w:ascii="Segoe UI Light" w:hAnsi="Segoe UI Light" w:cs="Segoe UI Light"/>
            <w:sz w:val="22"/>
            <w:szCs w:val="22"/>
          </w:rPr>
          <w:t>We’ll want to score the output of the trained model so connect</w:t>
        </w:r>
      </w:ins>
      <w:ins w:id="788" w:author="Andrew Fryer (@DEEPFAT)" w:date="2017-12-13T10:54:00Z">
        <w:r>
          <w:rPr>
            <w:rFonts w:ascii="Segoe UI Light" w:hAnsi="Segoe UI Light" w:cs="Segoe UI Light"/>
            <w:sz w:val="22"/>
            <w:szCs w:val="22"/>
          </w:rPr>
          <w:t xml:space="preserve"> the output of Trained Model to the input of Score model – again we can only select</w:t>
        </w:r>
        <w:r w:rsidR="00CD49FA">
          <w:rPr>
            <w:rFonts w:ascii="Segoe UI Light" w:hAnsi="Segoe UI Light" w:cs="Segoe UI Light"/>
            <w:sz w:val="22"/>
            <w:szCs w:val="22"/>
          </w:rPr>
          <w:t xml:space="preserve"> on</w:t>
        </w:r>
      </w:ins>
      <w:ins w:id="789" w:author="Frances Tibble" w:date="2017-12-14T07:52:00Z">
        <w:r w:rsidR="26FA7DC4">
          <w:rPr>
            <w:rFonts w:ascii="Segoe UI Light" w:hAnsi="Segoe UI Light" w:cs="Segoe UI Light"/>
            <w:sz w:val="22"/>
            <w:szCs w:val="22"/>
          </w:rPr>
          <w:t>e</w:t>
        </w:r>
      </w:ins>
      <w:ins w:id="790" w:author="Andrew Fryer (@DEEPFAT)" w:date="2017-12-13T10:54:00Z">
        <w:r w:rsidR="00CD49FA">
          <w:rPr>
            <w:rFonts w:ascii="Segoe UI Light" w:hAnsi="Segoe UI Light" w:cs="Segoe UI Light"/>
            <w:sz w:val="22"/>
            <w:szCs w:val="22"/>
          </w:rPr>
          <w:t xml:space="preserve"> port of Score Model for this</w:t>
        </w:r>
        <w:r>
          <w:rPr>
            <w:rFonts w:ascii="Segoe UI Light" w:hAnsi="Segoe UI Light" w:cs="Segoe UI Light"/>
            <w:sz w:val="22"/>
            <w:szCs w:val="22"/>
          </w:rPr>
          <w:t xml:space="preserve"> </w:t>
        </w:r>
      </w:ins>
    </w:p>
    <w:p w14:paraId="2481F22A" w14:textId="1CA4BD4C" w:rsidR="00C108A1" w:rsidRDefault="009F4D89" w:rsidP="00C108A1">
      <w:pPr>
        <w:pStyle w:val="ListParagraph"/>
        <w:numPr>
          <w:ilvl w:val="0"/>
          <w:numId w:val="26"/>
        </w:numPr>
        <w:rPr>
          <w:ins w:id="791" w:author="Andrew Fryer (@DEEPFAT)" w:date="2017-12-13T10:53:00Z"/>
          <w:rFonts w:ascii="Segoe UI Light" w:hAnsi="Segoe UI Light" w:cs="Segoe UI Light"/>
          <w:sz w:val="22"/>
          <w:szCs w:val="22"/>
        </w:rPr>
      </w:pPr>
      <w:ins w:id="792" w:author="Andrew Fryer (@DEEPFAT)" w:date="2017-12-13T10:51:00Z">
        <w:r>
          <w:rPr>
            <w:rFonts w:ascii="Segoe UI Light" w:hAnsi="Segoe UI Light" w:cs="Segoe UI Light"/>
            <w:sz w:val="22"/>
            <w:szCs w:val="22"/>
          </w:rPr>
          <w:t>We’l</w:t>
        </w:r>
      </w:ins>
      <w:ins w:id="793" w:author="Andrew Fryer (@DEEPFAT)" w:date="2017-12-13T10:52:00Z">
        <w:r>
          <w:rPr>
            <w:rFonts w:ascii="Segoe UI Light" w:hAnsi="Segoe UI Light" w:cs="Segoe UI Light"/>
            <w:sz w:val="22"/>
            <w:szCs w:val="22"/>
          </w:rPr>
          <w:t xml:space="preserve">l use the other 20% of the split data to </w:t>
        </w:r>
        <w:r w:rsidRPr="4C9FE704">
          <w:rPr>
            <w:rFonts w:ascii="Segoe UI Light" w:hAnsi="Segoe UI Light" w:cs="Segoe UI Light"/>
            <w:b/>
            <w:bCs/>
            <w:sz w:val="22"/>
            <w:szCs w:val="22"/>
            <w:rPrChange w:id="794" w:author="Frances Tibble" w:date="2017-12-14T07:53:00Z">
              <w:rPr>
                <w:rFonts w:ascii="Segoe UI Light" w:hAnsi="Segoe UI Light" w:cs="Segoe UI Light"/>
                <w:sz w:val="22"/>
                <w:szCs w:val="22"/>
              </w:rPr>
            </w:rPrChange>
          </w:rPr>
          <w:t>score</w:t>
        </w:r>
        <w:r>
          <w:rPr>
            <w:rFonts w:ascii="Segoe UI Light" w:hAnsi="Segoe UI Light" w:cs="Segoe UI Light"/>
            <w:sz w:val="22"/>
            <w:szCs w:val="22"/>
          </w:rPr>
          <w:t xml:space="preserve"> the model</w:t>
        </w:r>
        <w:del w:id="795" w:author="Frances Tibble" w:date="2017-12-14T07:53:00Z">
          <w:r w:rsidDel="4C9FE704">
            <w:rPr>
              <w:rFonts w:ascii="Segoe UI Light" w:hAnsi="Segoe UI Light" w:cs="Segoe UI Light"/>
              <w:sz w:val="22"/>
              <w:szCs w:val="22"/>
            </w:rPr>
            <w:delText xml:space="preserve"> </w:delText>
          </w:r>
        </w:del>
      </w:ins>
      <w:ins w:id="796" w:author="Andrew Fryer (@DEEPFAT)" w:date="2017-12-13T10:55:00Z">
        <w:r w:rsidR="00CD49FA">
          <w:rPr>
            <w:rFonts w:ascii="Segoe UI Light" w:hAnsi="Segoe UI Light" w:cs="Segoe UI Light"/>
            <w:sz w:val="22"/>
            <w:szCs w:val="22"/>
          </w:rPr>
          <w:t xml:space="preserve"> by comparing it with the output of the trained model </w:t>
        </w:r>
      </w:ins>
      <w:ins w:id="797" w:author="Andrew Fryer (@DEEPFAT)" w:date="2017-12-13T10:52:00Z">
        <w:r>
          <w:rPr>
            <w:rFonts w:ascii="Segoe UI Light" w:hAnsi="Segoe UI Light" w:cs="Segoe UI Light"/>
            <w:sz w:val="22"/>
            <w:szCs w:val="22"/>
          </w:rPr>
          <w:t>so connect the other output of split to the</w:t>
        </w:r>
      </w:ins>
      <w:ins w:id="798" w:author="Andrew Fryer (@DEEPFAT)" w:date="2017-12-13T10:55:00Z">
        <w:r w:rsidR="00CD49FA">
          <w:rPr>
            <w:rFonts w:ascii="Segoe UI Light" w:hAnsi="Segoe UI Light" w:cs="Segoe UI Light"/>
            <w:sz w:val="22"/>
            <w:szCs w:val="22"/>
          </w:rPr>
          <w:t xml:space="preserve"> remaining port of </w:t>
        </w:r>
      </w:ins>
      <w:ins w:id="799" w:author="Andrew Fryer (@DEEPFAT)" w:date="2017-12-13T10:52:00Z">
        <w:r w:rsidR="00621F49">
          <w:rPr>
            <w:rFonts w:ascii="Segoe UI Light" w:hAnsi="Segoe UI Light" w:cs="Segoe UI Light"/>
            <w:sz w:val="22"/>
            <w:szCs w:val="22"/>
          </w:rPr>
          <w:t xml:space="preserve">Score Model module.  </w:t>
        </w:r>
      </w:ins>
    </w:p>
    <w:p w14:paraId="12BEBF3C" w14:textId="097D3E81" w:rsidR="00793E11" w:rsidRDefault="00CD49FA" w:rsidP="00C108A1">
      <w:pPr>
        <w:pStyle w:val="ListParagraph"/>
        <w:numPr>
          <w:ilvl w:val="0"/>
          <w:numId w:val="26"/>
        </w:numPr>
        <w:rPr>
          <w:ins w:id="800" w:author="Andrew Fryer (@DEEPFAT)" w:date="2017-12-13T10:56:00Z"/>
          <w:rFonts w:ascii="Segoe UI Light" w:hAnsi="Segoe UI Light" w:cs="Segoe UI Light"/>
          <w:sz w:val="22"/>
          <w:szCs w:val="22"/>
        </w:rPr>
      </w:pPr>
      <w:proofErr w:type="gramStart"/>
      <w:ins w:id="801" w:author="Andrew Fryer (@DEEPFAT)" w:date="2017-12-13T10:55:00Z">
        <w:r>
          <w:rPr>
            <w:rFonts w:ascii="Segoe UI Light" w:hAnsi="Segoe UI Light" w:cs="Segoe UI Light"/>
            <w:sz w:val="22"/>
            <w:szCs w:val="22"/>
          </w:rPr>
          <w:t>Finally</w:t>
        </w:r>
        <w:proofErr w:type="gramEnd"/>
        <w:r>
          <w:rPr>
            <w:rFonts w:ascii="Segoe UI Light" w:hAnsi="Segoe UI Light" w:cs="Segoe UI Light"/>
            <w:sz w:val="22"/>
            <w:szCs w:val="22"/>
          </w:rPr>
          <w:t xml:space="preserve"> we can </w:t>
        </w:r>
        <w:r w:rsidR="000D0CAC">
          <w:rPr>
            <w:rFonts w:ascii="Segoe UI Light" w:hAnsi="Segoe UI Light" w:cs="Segoe UI Light"/>
            <w:sz w:val="22"/>
            <w:szCs w:val="22"/>
          </w:rPr>
          <w:t xml:space="preserve">use the built in Evaluate </w:t>
        </w:r>
      </w:ins>
      <w:ins w:id="802" w:author="Andrew Fryer (@DEEPFAT)" w:date="2017-12-13T10:56:00Z">
        <w:r w:rsidR="000D0CAC">
          <w:rPr>
            <w:rFonts w:ascii="Segoe UI Light" w:hAnsi="Segoe UI Light" w:cs="Segoe UI Light"/>
            <w:sz w:val="22"/>
            <w:szCs w:val="22"/>
          </w:rPr>
          <w:t>M</w:t>
        </w:r>
      </w:ins>
      <w:ins w:id="803" w:author="Andrew Fryer (@DEEPFAT)" w:date="2017-12-13T10:55:00Z">
        <w:r w:rsidR="000D0CAC">
          <w:rPr>
            <w:rFonts w:ascii="Segoe UI Light" w:hAnsi="Segoe UI Light" w:cs="Segoe UI Light"/>
            <w:sz w:val="22"/>
            <w:szCs w:val="22"/>
          </w:rPr>
          <w:t>odel</w:t>
        </w:r>
      </w:ins>
      <w:ins w:id="804" w:author="Andrew Fryer (@DEEPFAT)" w:date="2017-12-13T10:56:00Z">
        <w:r w:rsidR="000D0CAC">
          <w:rPr>
            <w:rFonts w:ascii="Segoe UI Light" w:hAnsi="Segoe UI Light" w:cs="Segoe UI Light"/>
            <w:sz w:val="22"/>
            <w:szCs w:val="22"/>
          </w:rPr>
          <w:t xml:space="preserve"> to show the output of </w:t>
        </w:r>
        <w:r w:rsidR="00793E11">
          <w:rPr>
            <w:rFonts w:ascii="Segoe UI Light" w:hAnsi="Segoe UI Light" w:cs="Segoe UI Light"/>
            <w:sz w:val="22"/>
            <w:szCs w:val="22"/>
          </w:rPr>
          <w:t xml:space="preserve">Score Model visually and as a set of </w:t>
        </w:r>
      </w:ins>
      <w:ins w:id="805" w:author="Andrew Fryer (@DEEPFAT)" w:date="2017-12-13T10:57:00Z">
        <w:r w:rsidR="0035307F">
          <w:rPr>
            <w:rFonts w:ascii="Segoe UI Light" w:hAnsi="Segoe UI Light" w:cs="Segoe UI Light"/>
            <w:sz w:val="22"/>
            <w:szCs w:val="22"/>
          </w:rPr>
          <w:t>statistics</w:t>
        </w:r>
      </w:ins>
      <w:ins w:id="806" w:author="Andrew Fryer (@DEEPFAT)" w:date="2017-12-13T10:56:00Z">
        <w:r w:rsidR="00793E11">
          <w:rPr>
            <w:rFonts w:ascii="Segoe UI Light" w:hAnsi="Segoe UI Light" w:cs="Segoe UI Light"/>
            <w:sz w:val="22"/>
            <w:szCs w:val="22"/>
          </w:rPr>
          <w:t>.</w:t>
        </w:r>
      </w:ins>
      <w:ins w:id="807" w:author="Andrew Fryer (@DEEPFAT)" w:date="2017-12-13T11:37:00Z">
        <w:r w:rsidR="0098744A">
          <w:rPr>
            <w:rFonts w:ascii="Segoe UI Light" w:hAnsi="Segoe UI Light" w:cs="Segoe UI Light"/>
            <w:sz w:val="22"/>
            <w:szCs w:val="22"/>
          </w:rPr>
          <w:t xml:space="preserve"> Connect the Output of Score Model to the Left </w:t>
        </w:r>
        <w:r w:rsidR="003D7829">
          <w:rPr>
            <w:rFonts w:ascii="Segoe UI Light" w:hAnsi="Segoe UI Light" w:cs="Segoe UI Light"/>
            <w:sz w:val="22"/>
            <w:szCs w:val="22"/>
          </w:rPr>
          <w:t>input of Evaluate Model</w:t>
        </w:r>
      </w:ins>
    </w:p>
    <w:p w14:paraId="11C3D270" w14:textId="4CA27CD5" w:rsidR="004F5D31" w:rsidRDefault="001A25FC" w:rsidP="00793E11">
      <w:pPr>
        <w:rPr>
          <w:ins w:id="808" w:author="Andrew Fryer (@DEEPFAT)" w:date="2017-12-13T10:58:00Z"/>
          <w:rFonts w:ascii="Segoe UI Light" w:hAnsi="Segoe UI Light" w:cs="Segoe UI Light"/>
          <w:sz w:val="22"/>
          <w:szCs w:val="22"/>
        </w:rPr>
      </w:pPr>
      <w:ins w:id="809" w:author="Andrew Fryer (@DEEPFAT)" w:date="2017-12-13T10:58:00Z">
        <w:r>
          <w:rPr>
            <w:rFonts w:ascii="Segoe UI Light" w:hAnsi="Segoe UI Light" w:cs="Segoe UI Light"/>
            <w:sz w:val="22"/>
            <w:szCs w:val="22"/>
          </w:rPr>
          <w:t>Your diagram shoul</w:t>
        </w:r>
      </w:ins>
      <w:ins w:id="810" w:author="Andrew Fryer (@DEEPFAT)" w:date="2017-12-13T10:59:00Z">
        <w:r>
          <w:rPr>
            <w:rFonts w:ascii="Segoe UI Light" w:hAnsi="Segoe UI Light" w:cs="Segoe UI Light"/>
            <w:sz w:val="22"/>
            <w:szCs w:val="22"/>
          </w:rPr>
          <w:t>d now look like this and there will be a warning on the Train Model module.</w:t>
        </w:r>
      </w:ins>
    </w:p>
    <w:p w14:paraId="0848A771" w14:textId="77777777" w:rsidR="004F5D31" w:rsidRDefault="004F5D31" w:rsidP="00793E11">
      <w:pPr>
        <w:rPr>
          <w:ins w:id="811" w:author="Andrew Fryer (@DEEPFAT)" w:date="2017-12-13T10:58:00Z"/>
          <w:rFonts w:ascii="Segoe UI Light" w:hAnsi="Segoe UI Light" w:cs="Segoe UI Light"/>
          <w:sz w:val="22"/>
          <w:szCs w:val="22"/>
        </w:rPr>
      </w:pPr>
    </w:p>
    <w:p w14:paraId="18C85FE6" w14:textId="32890774" w:rsidR="004F5D31" w:rsidRDefault="00070460" w:rsidP="00793E11">
      <w:pPr>
        <w:rPr>
          <w:ins w:id="812" w:author="Andrew Fryer (@DEEPFAT)" w:date="2017-12-13T11:39:00Z"/>
          <w:rFonts w:ascii="Segoe UI Light" w:hAnsi="Segoe UI Light" w:cs="Segoe UI Light"/>
          <w:sz w:val="22"/>
          <w:szCs w:val="22"/>
        </w:rPr>
      </w:pPr>
      <w:ins w:id="813" w:author="Andrew Fryer (@DEEPFAT)" w:date="2017-12-13T12:32:00Z">
        <w:r>
          <w:rPr>
            <w:noProof/>
          </w:rPr>
          <w:lastRenderedPageBreak/>
          <w:drawing>
            <wp:inline distT="0" distB="0" distL="0" distR="0" wp14:anchorId="4DEFA93C" wp14:editId="65C0F4AB">
              <wp:extent cx="3049516" cy="2844800"/>
              <wp:effectExtent l="19050" t="19050" r="17780" b="12700"/>
              <wp:docPr id="175274268" name="Picture 17527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8067" cy="2852777"/>
                      </a:xfrm>
                      <a:prstGeom prst="rect">
                        <a:avLst/>
                      </a:prstGeom>
                      <a:ln>
                        <a:solidFill>
                          <a:schemeClr val="tx2">
                            <a:lumMod val="75000"/>
                          </a:schemeClr>
                        </a:solidFill>
                      </a:ln>
                    </pic:spPr>
                  </pic:pic>
                </a:graphicData>
              </a:graphic>
            </wp:inline>
          </w:drawing>
        </w:r>
      </w:ins>
    </w:p>
    <w:p w14:paraId="5473B3FC" w14:textId="75CCA97A" w:rsidR="00FA6689" w:rsidRDefault="00FA6689" w:rsidP="00793E11">
      <w:pPr>
        <w:rPr>
          <w:ins w:id="814" w:author="Andrew Fryer (@DEEPFAT)" w:date="2017-12-13T11:39:00Z"/>
          <w:rFonts w:ascii="Segoe UI Light" w:hAnsi="Segoe UI Light" w:cs="Segoe UI Light"/>
          <w:sz w:val="22"/>
          <w:szCs w:val="22"/>
        </w:rPr>
      </w:pPr>
    </w:p>
    <w:p w14:paraId="478EB2D8" w14:textId="5CAB0B7E" w:rsidR="00FA6689" w:rsidRDefault="00587D82" w:rsidP="00793E11">
      <w:pPr>
        <w:rPr>
          <w:ins w:id="815" w:author="Andrew Fryer (@DEEPFAT)" w:date="2017-12-13T11:41:00Z"/>
          <w:rFonts w:ascii="Segoe UI Light" w:hAnsi="Segoe UI Light" w:cs="Segoe UI Light"/>
          <w:sz w:val="22"/>
          <w:szCs w:val="22"/>
        </w:rPr>
      </w:pPr>
      <w:ins w:id="816" w:author="Andrew Fryer (@DEEPFAT)" w:date="2017-12-13T11:40:00Z">
        <w:r>
          <w:rPr>
            <w:rFonts w:ascii="Segoe UI Light" w:hAnsi="Segoe UI Light" w:cs="Segoe UI Light"/>
            <w:sz w:val="22"/>
            <w:szCs w:val="22"/>
          </w:rPr>
          <w:t>There are two reasons for this warn</w:t>
        </w:r>
      </w:ins>
      <w:ins w:id="817" w:author="Andrew Fryer (@DEEPFAT)" w:date="2017-12-13T11:41:00Z">
        <w:r>
          <w:rPr>
            <w:rFonts w:ascii="Segoe UI Light" w:hAnsi="Segoe UI Light" w:cs="Segoe UI Light"/>
            <w:sz w:val="22"/>
            <w:szCs w:val="22"/>
          </w:rPr>
          <w:t>ing:</w:t>
        </w:r>
      </w:ins>
    </w:p>
    <w:p w14:paraId="4B51F3FB" w14:textId="42CC4E7B" w:rsidR="00FD5A6C" w:rsidRPr="002170FA" w:rsidRDefault="00587D82">
      <w:pPr>
        <w:pStyle w:val="ListParagraph"/>
        <w:numPr>
          <w:ilvl w:val="0"/>
          <w:numId w:val="27"/>
        </w:numPr>
        <w:rPr>
          <w:rFonts w:ascii="Segoe UI Light" w:hAnsi="Segoe UI Light" w:cs="Segoe UI Light"/>
          <w:sz w:val="22"/>
          <w:szCs w:val="22"/>
          <w:rPrChange w:id="818" w:author="Frances Tibble" w:date="2017-12-14T09:41:00Z">
            <w:rPr/>
          </w:rPrChange>
        </w:rPr>
        <w:pPrChange w:id="819" w:author="Frances Tibble" w:date="2017-12-14T09:41:00Z">
          <w:pPr/>
        </w:pPrChange>
      </w:pPr>
      <w:ins w:id="820" w:author="Andrew Fryer (@DEEPFAT)" w:date="2017-12-13T11:41:00Z">
        <w:r w:rsidRPr="002170FA">
          <w:rPr>
            <w:rFonts w:ascii="Segoe UI Light" w:hAnsi="Segoe UI Light" w:cs="Segoe UI Light"/>
            <w:sz w:val="22"/>
            <w:szCs w:val="22"/>
            <w:rPrChange w:id="821" w:author="Andrew Fryer (@DEEPFAT)" w:date="2017-12-13T11:43:00Z">
              <w:rPr/>
            </w:rPrChange>
          </w:rPr>
          <w:t xml:space="preserve">We haven’t </w:t>
        </w:r>
        <w:r w:rsidR="00D55F16" w:rsidRPr="002170FA">
          <w:rPr>
            <w:rFonts w:ascii="Segoe UI Light" w:hAnsi="Segoe UI Light" w:cs="Segoe UI Light"/>
            <w:sz w:val="22"/>
            <w:szCs w:val="22"/>
            <w:rPrChange w:id="822" w:author="Andrew Fryer (@DEEPFAT)" w:date="2017-12-13T11:43:00Z">
              <w:rPr/>
            </w:rPrChange>
          </w:rPr>
          <w:t>specified what we are trying to predict – unfortunately ML Studio doesn’t autom</w:t>
        </w:r>
        <w:r w:rsidR="00FD5A6C" w:rsidRPr="002170FA">
          <w:rPr>
            <w:rFonts w:ascii="Segoe UI Light" w:hAnsi="Segoe UI Light" w:cs="Segoe UI Light"/>
            <w:sz w:val="22"/>
            <w:szCs w:val="22"/>
            <w:rPrChange w:id="823" w:author="Andrew Fryer (@DEEPFAT)" w:date="2017-12-13T11:43:00Z">
              <w:rPr/>
            </w:rPrChange>
          </w:rPr>
          <w:t xml:space="preserve">atically select the label.  </w:t>
        </w:r>
        <w:proofErr w:type="gramStart"/>
        <w:r w:rsidR="00FD5A6C" w:rsidRPr="002170FA">
          <w:rPr>
            <w:rFonts w:ascii="Segoe UI Light" w:hAnsi="Segoe UI Light" w:cs="Segoe UI Light"/>
            <w:sz w:val="22"/>
            <w:szCs w:val="22"/>
            <w:rPrChange w:id="824" w:author="Andrew Fryer (@DEEPFAT)" w:date="2017-12-13T11:43:00Z">
              <w:rPr/>
            </w:rPrChange>
          </w:rPr>
          <w:t>So</w:t>
        </w:r>
        <w:proofErr w:type="gramEnd"/>
        <w:r w:rsidR="00FD5A6C" w:rsidRPr="002170FA">
          <w:rPr>
            <w:rFonts w:ascii="Segoe UI Light" w:hAnsi="Segoe UI Light" w:cs="Segoe UI Light"/>
            <w:sz w:val="22"/>
            <w:szCs w:val="22"/>
            <w:rPrChange w:id="825" w:author="Andrew Fryer (@DEEPFAT)" w:date="2017-12-13T11:43:00Z">
              <w:rPr/>
            </w:rPrChange>
          </w:rPr>
          <w:t xml:space="preserve"> o</w:t>
        </w:r>
      </w:ins>
      <w:ins w:id="826" w:author="Andrew Fryer (@DEEPFAT)" w:date="2017-12-13T11:42:00Z">
        <w:r w:rsidR="00FD5A6C" w:rsidRPr="002170FA">
          <w:rPr>
            <w:rFonts w:ascii="Segoe UI Light" w:hAnsi="Segoe UI Light" w:cs="Segoe UI Light"/>
            <w:sz w:val="22"/>
            <w:szCs w:val="22"/>
            <w:rPrChange w:id="827" w:author="Andrew Fryer (@DEEPFAT)" w:date="2017-12-13T11:43:00Z">
              <w:rPr/>
            </w:rPrChange>
          </w:rPr>
          <w:t>n the properties for Train Model launch the column select</w:t>
        </w:r>
      </w:ins>
      <w:ins w:id="828" w:author="Frances Tibble" w:date="2017-12-14T07:58:00Z">
        <w:r w:rsidR="4DE1F9CA" w:rsidRPr="002170FA">
          <w:rPr>
            <w:rFonts w:ascii="Segoe UI Light" w:hAnsi="Segoe UI Light" w:cs="Segoe UI Light"/>
            <w:sz w:val="22"/>
            <w:szCs w:val="22"/>
            <w:rPrChange w:id="829" w:author="Andrew Fryer (@DEEPFAT)" w:date="2017-12-13T11:43:00Z">
              <w:rPr/>
            </w:rPrChange>
          </w:rPr>
          <w:t>, go to 'With Rules'</w:t>
        </w:r>
      </w:ins>
      <w:ins w:id="830" w:author="Andrew Fryer (@DEEPFAT)" w:date="2017-12-13T11:42:00Z">
        <w:del w:id="831" w:author="Frances Tibble" w:date="2017-12-14T07:55:00Z">
          <w:r w:rsidR="00FD5A6C" w:rsidRPr="002170FA" w:rsidDel="03B84C66">
            <w:rPr>
              <w:rFonts w:ascii="Segoe UI Light" w:hAnsi="Segoe UI Light" w:cs="Segoe UI Light"/>
              <w:sz w:val="22"/>
              <w:szCs w:val="22"/>
              <w:rPrChange w:id="832" w:author="Andrew Fryer (@DEEPFAT)" w:date="2017-12-13T11:43:00Z">
                <w:rPr/>
              </w:rPrChange>
            </w:rPr>
            <w:delText xml:space="preserve"> </w:delText>
          </w:r>
        </w:del>
      </w:ins>
      <w:ins w:id="833" w:author="Frances Tibble" w:date="2017-12-14T07:55:00Z">
        <w:r w:rsidR="00FD5A6C" w:rsidRPr="002170FA">
          <w:rPr>
            <w:rFonts w:ascii="Segoe UI Light" w:hAnsi="Segoe UI Light" w:cs="Segoe UI Light"/>
            <w:sz w:val="22"/>
            <w:szCs w:val="22"/>
            <w:rPrChange w:id="834" w:author="Andrew Fryer (@DEEPFAT)" w:date="2017-12-13T11:43:00Z">
              <w:rPr/>
            </w:rPrChange>
          </w:rPr>
          <w:t xml:space="preserve"> and select </w:t>
        </w:r>
      </w:ins>
      <w:ins w:id="835" w:author="Frances Tibble" w:date="2017-12-14T07:58:00Z">
        <w:r w:rsidR="6C77365A" w:rsidRPr="002170FA">
          <w:rPr>
            <w:rFonts w:ascii="Segoe UI Light" w:hAnsi="Segoe UI Light" w:cs="Segoe UI Light"/>
            <w:sz w:val="22"/>
            <w:szCs w:val="22"/>
            <w:rPrChange w:id="836" w:author="Andrew Fryer (@DEEPFAT)" w:date="2017-12-13T11:43:00Z">
              <w:rPr/>
            </w:rPrChange>
          </w:rPr>
          <w:t>'Include all</w:t>
        </w:r>
        <w:r w:rsidR="4DE1F9CA" w:rsidRPr="002170FA">
          <w:rPr>
            <w:rFonts w:ascii="Segoe UI Light" w:hAnsi="Segoe UI Light" w:cs="Segoe UI Light"/>
            <w:sz w:val="22"/>
            <w:szCs w:val="22"/>
            <w:rPrChange w:id="837" w:author="Andrew Fryer (@DEEPFAT)" w:date="2017-12-13T11:43:00Z">
              <w:rPr/>
            </w:rPrChange>
          </w:rPr>
          <w:t xml:space="preserve"> </w:t>
        </w:r>
      </w:ins>
      <w:ins w:id="838" w:author="Frances Tibble" w:date="2017-12-14T07:55:00Z">
        <w:r w:rsidR="00FD5A6C" w:rsidRPr="002170FA">
          <w:rPr>
            <w:rFonts w:ascii="Segoe UI Light" w:hAnsi="Segoe UI Light" w:cs="Segoe UI Light"/>
            <w:sz w:val="22"/>
            <w:szCs w:val="22"/>
            <w:rPrChange w:id="839" w:author="Andrew Fryer (@DEEPFAT)" w:date="2017-12-13T11:43:00Z">
              <w:rPr/>
            </w:rPrChange>
          </w:rPr>
          <w:t>labels</w:t>
        </w:r>
      </w:ins>
      <w:ins w:id="840" w:author="Frances Tibble" w:date="2017-12-14T07:58:00Z">
        <w:r w:rsidR="6C77365A" w:rsidRPr="002170FA">
          <w:rPr>
            <w:rFonts w:ascii="Segoe UI Light" w:hAnsi="Segoe UI Light" w:cs="Segoe UI Light"/>
            <w:sz w:val="22"/>
            <w:szCs w:val="22"/>
            <w:rPrChange w:id="841" w:author="Andrew Fryer (@DEEPFAT)" w:date="2017-12-13T11:43:00Z">
              <w:rPr/>
            </w:rPrChange>
          </w:rPr>
          <w:t>'</w:t>
        </w:r>
      </w:ins>
      <w:ins w:id="842" w:author="Frances Tibble" w:date="2017-12-14T07:55:00Z">
        <w:r w:rsidR="00FD5A6C" w:rsidRPr="002170FA">
          <w:rPr>
            <w:rFonts w:ascii="Segoe UI Light" w:hAnsi="Segoe UI Light" w:cs="Segoe UI Light"/>
            <w:sz w:val="22"/>
            <w:szCs w:val="22"/>
            <w:rPrChange w:id="843" w:author="Andrew Fryer (@DEEPFAT)" w:date="2017-12-13T11:43:00Z">
              <w:rPr/>
            </w:rPrChange>
          </w:rPr>
          <w:t>.</w:t>
        </w:r>
      </w:ins>
      <w:ins w:id="844" w:author="Frances Tibble" w:date="2017-12-14T07:58:00Z">
        <w:r w:rsidR="6C77365A" w:rsidRPr="002170FA">
          <w:rPr>
            <w:rFonts w:ascii="Segoe UI Light" w:hAnsi="Segoe UI Light" w:cs="Segoe UI Light"/>
            <w:sz w:val="22"/>
            <w:szCs w:val="22"/>
            <w:rPrChange w:id="845" w:author="Andrew Fryer (@DEEPFAT)" w:date="2017-12-13T11:43:00Z">
              <w:rPr/>
            </w:rPrChange>
          </w:rPr>
          <w:t xml:space="preserve"> Don't worry that there is still a warning...</w:t>
        </w:r>
      </w:ins>
    </w:p>
    <w:p w14:paraId="28E4D2F7" w14:textId="2EFD4E9F" w:rsidR="00587D82" w:rsidRDefault="0E16B184" w:rsidP="002170FA">
      <w:pPr>
        <w:pStyle w:val="ListParagraph"/>
        <w:numPr>
          <w:ilvl w:val="0"/>
          <w:numId w:val="27"/>
        </w:numPr>
        <w:rPr>
          <w:ins w:id="846" w:author="Andrew Fryer (@DEEPFAT)" w:date="2017-12-13T11:43:00Z"/>
          <w:rFonts w:ascii="Segoe UI Light" w:hAnsi="Segoe UI Light" w:cs="Segoe UI Light"/>
          <w:sz w:val="22"/>
          <w:szCs w:val="22"/>
        </w:rPr>
      </w:pPr>
      <w:ins w:id="847" w:author="Frances Tibble" w:date="2017-12-14T07:59:00Z">
        <w:r w:rsidRPr="002170FA">
          <w:rPr>
            <w:rFonts w:ascii="Segoe UI Light" w:hAnsi="Segoe UI Light" w:cs="Segoe UI Light"/>
            <w:sz w:val="22"/>
            <w:szCs w:val="22"/>
            <w:rPrChange w:id="848" w:author="Andrew Fryer (@DEEPFAT)" w:date="2017-12-13T11:43:00Z">
              <w:rPr/>
            </w:rPrChange>
          </w:rPr>
          <w:t>Because w</w:t>
        </w:r>
      </w:ins>
      <w:ins w:id="849" w:author="Andrew Fryer (@DEEPFAT)" w:date="2017-12-13T11:42:00Z">
        <w:del w:id="850" w:author="Frances Tibble" w:date="2017-12-14T07:59:00Z">
          <w:r w:rsidR="002170FA" w:rsidRPr="002170FA" w:rsidDel="0E16B184">
            <w:rPr>
              <w:rFonts w:ascii="Segoe UI Light" w:hAnsi="Segoe UI Light" w:cs="Segoe UI Light"/>
              <w:sz w:val="22"/>
              <w:szCs w:val="22"/>
              <w:rPrChange w:id="851" w:author="Andrew Fryer (@DEEPFAT)" w:date="2017-12-13T11:43:00Z">
                <w:rPr/>
              </w:rPrChange>
            </w:rPr>
            <w:delText>a</w:delText>
          </w:r>
          <w:r w:rsidR="00FD5A6C" w:rsidRPr="002170FA" w:rsidDel="0E16B184">
            <w:rPr>
              <w:rFonts w:ascii="Segoe UI Light" w:hAnsi="Segoe UI Light" w:cs="Segoe UI Light"/>
              <w:sz w:val="22"/>
              <w:szCs w:val="22"/>
              <w:rPrChange w:id="852" w:author="Andrew Fryer (@DEEPFAT)" w:date="2017-12-13T11:43:00Z">
                <w:rPr/>
              </w:rPrChange>
            </w:rPr>
            <w:delText>nt</w:delText>
          </w:r>
        </w:del>
      </w:ins>
      <w:ins w:id="853" w:author="Andrew Fryer (@DEEPFAT)" w:date="2017-12-13T11:43:00Z">
        <w:del w:id="854" w:author="Frances Tibble" w:date="2017-12-14T07:59:00Z">
          <w:r w:rsidR="002170FA" w:rsidRPr="002170FA" w:rsidDel="0E16B184">
            <w:rPr>
              <w:rFonts w:ascii="Segoe UI Light" w:hAnsi="Segoe UI Light" w:cs="Segoe UI Light"/>
              <w:sz w:val="22"/>
              <w:szCs w:val="22"/>
              <w:rPrChange w:id="855" w:author="Andrew Fryer (@DEEPFAT)" w:date="2017-12-13T11:43:00Z">
                <w:rPr/>
              </w:rPrChange>
            </w:rPr>
            <w:delText>ly</w:delText>
          </w:r>
        </w:del>
      </w:ins>
      <w:ins w:id="856" w:author="Andrew Fryer (@DEEPFAT)" w:date="2017-12-13T11:42:00Z">
        <w:del w:id="857" w:author="Frances Tibble" w:date="2017-12-14T07:59:00Z">
          <w:r w:rsidR="00FD5A6C" w:rsidRPr="002170FA" w:rsidDel="0E16B184">
            <w:rPr>
              <w:rFonts w:ascii="Segoe UI Light" w:hAnsi="Segoe UI Light" w:cs="Segoe UI Light"/>
              <w:sz w:val="22"/>
              <w:szCs w:val="22"/>
              <w:rPrChange w:id="858" w:author="Andrew Fryer (@DEEPFAT)" w:date="2017-12-13T11:43:00Z">
                <w:rPr/>
              </w:rPrChange>
            </w:rPr>
            <w:delText xml:space="preserve"> w</w:delText>
          </w:r>
        </w:del>
        <w:r w:rsidR="00FD5A6C" w:rsidRPr="002170FA">
          <w:rPr>
            <w:rFonts w:ascii="Segoe UI Light" w:hAnsi="Segoe UI Light" w:cs="Segoe UI Light"/>
            <w:sz w:val="22"/>
            <w:szCs w:val="22"/>
            <w:rPrChange w:id="859" w:author="Andrew Fryer (@DEEPFAT)" w:date="2017-12-13T11:43:00Z">
              <w:rPr/>
            </w:rPrChange>
          </w:rPr>
          <w:t xml:space="preserve">e </w:t>
        </w:r>
        <w:proofErr w:type="gramStart"/>
        <w:r w:rsidR="00FD5A6C" w:rsidRPr="002170FA">
          <w:rPr>
            <w:rFonts w:ascii="Segoe UI Light" w:hAnsi="Segoe UI Light" w:cs="Segoe UI Light"/>
            <w:sz w:val="22"/>
            <w:szCs w:val="22"/>
            <w:rPrChange w:id="860" w:author="Andrew Fryer (@DEEPFAT)" w:date="2017-12-13T11:43:00Z">
              <w:rPr/>
            </w:rPrChange>
          </w:rPr>
          <w:t>haven’t</w:t>
        </w:r>
        <w:proofErr w:type="gramEnd"/>
        <w:r w:rsidR="00FD5A6C" w:rsidRPr="002170FA">
          <w:rPr>
            <w:rFonts w:ascii="Segoe UI Light" w:hAnsi="Segoe UI Light" w:cs="Segoe UI Light"/>
            <w:sz w:val="22"/>
            <w:szCs w:val="22"/>
            <w:rPrChange w:id="861" w:author="Andrew Fryer (@DEEPFAT)" w:date="2017-12-13T11:43:00Z">
              <w:rPr/>
            </w:rPrChange>
          </w:rPr>
          <w:t xml:space="preserve"> specified how to train the model!</w:t>
        </w:r>
      </w:ins>
      <w:ins w:id="862" w:author="Andrew Fryer (@DEEPFAT)" w:date="2017-12-13T11:41:00Z">
        <w:r w:rsidR="00D55F16" w:rsidRPr="002170FA">
          <w:rPr>
            <w:rFonts w:ascii="Segoe UI Light" w:hAnsi="Segoe UI Light" w:cs="Segoe UI Light"/>
            <w:sz w:val="22"/>
            <w:szCs w:val="22"/>
            <w:rPrChange w:id="863" w:author="Andrew Fryer (@DEEPFAT)" w:date="2017-12-13T11:43:00Z">
              <w:rPr/>
            </w:rPrChange>
          </w:rPr>
          <w:t xml:space="preserve"> </w:t>
        </w:r>
      </w:ins>
    </w:p>
    <w:p w14:paraId="5589EA5E" w14:textId="77777777" w:rsidR="002170FA" w:rsidRPr="002170FA" w:rsidRDefault="002170FA">
      <w:pPr>
        <w:rPr>
          <w:ins w:id="864" w:author="Andrew Fryer (@DEEPFAT)" w:date="2017-12-13T10:58:00Z"/>
          <w:rFonts w:ascii="Segoe UI Light" w:hAnsi="Segoe UI Light" w:cs="Segoe UI Light"/>
          <w:sz w:val="22"/>
          <w:szCs w:val="22"/>
          <w:rPrChange w:id="865" w:author="Andrew Fryer (@DEEPFAT)" w:date="2017-12-13T11:43:00Z">
            <w:rPr>
              <w:ins w:id="866" w:author="Andrew Fryer (@DEEPFAT)" w:date="2017-12-13T10:58:00Z"/>
            </w:rPr>
          </w:rPrChange>
        </w:rPr>
      </w:pPr>
    </w:p>
    <w:p w14:paraId="2E98D2E6" w14:textId="603B0A01" w:rsidR="00AB7E27" w:rsidRDefault="00AB7E27" w:rsidP="00793E11">
      <w:pPr>
        <w:rPr>
          <w:ins w:id="867" w:author="Andrew Fryer (@DEEPFAT)" w:date="2017-12-13T11:48:00Z"/>
          <w:rFonts w:ascii="Segoe UI Light" w:hAnsi="Segoe UI Light" w:cs="Segoe UI Light"/>
          <w:sz w:val="22"/>
          <w:szCs w:val="22"/>
        </w:rPr>
      </w:pPr>
      <w:ins w:id="868" w:author="Andrew Fryer (@DEEPFAT)" w:date="2017-12-13T11:47:00Z">
        <w:r>
          <w:rPr>
            <w:rFonts w:ascii="Segoe UI Light" w:hAnsi="Segoe UI Light" w:cs="Segoe UI Light"/>
            <w:sz w:val="22"/>
            <w:szCs w:val="22"/>
          </w:rPr>
          <w:t xml:space="preserve">This </w:t>
        </w:r>
        <w:r w:rsidR="00383112">
          <w:rPr>
            <w:rFonts w:ascii="Segoe UI Light" w:hAnsi="Segoe UI Light" w:cs="Segoe UI Light"/>
            <w:sz w:val="22"/>
            <w:szCs w:val="22"/>
          </w:rPr>
          <w:t xml:space="preserve">model is a </w:t>
        </w:r>
        <w:proofErr w:type="gramStart"/>
        <w:r w:rsidR="00383112">
          <w:rPr>
            <w:rFonts w:ascii="Segoe UI Light" w:hAnsi="Segoe UI Light" w:cs="Segoe UI Light"/>
            <w:sz w:val="22"/>
            <w:szCs w:val="22"/>
          </w:rPr>
          <w:t>two class</w:t>
        </w:r>
        <w:proofErr w:type="gramEnd"/>
        <w:r w:rsidR="00383112">
          <w:rPr>
            <w:rFonts w:ascii="Segoe UI Light" w:hAnsi="Segoe UI Light" w:cs="Segoe UI Light"/>
            <w:sz w:val="22"/>
            <w:szCs w:val="22"/>
          </w:rPr>
          <w:t xml:space="preserve"> classification problem and if we type </w:t>
        </w:r>
      </w:ins>
      <w:ins w:id="869" w:author="Frances Tibble" w:date="2017-12-14T07:59:00Z">
        <w:r w:rsidR="48326512">
          <w:rPr>
            <w:rFonts w:ascii="Segoe UI Light" w:hAnsi="Segoe UI Light" w:cs="Segoe UI Light"/>
            <w:sz w:val="22"/>
            <w:szCs w:val="22"/>
          </w:rPr>
          <w:t>'</w:t>
        </w:r>
      </w:ins>
      <w:ins w:id="870" w:author="Andrew Fryer (@DEEPFAT)" w:date="2017-12-13T11:47:00Z">
        <w:r w:rsidR="00383112">
          <w:rPr>
            <w:rFonts w:ascii="Segoe UI Light" w:hAnsi="Segoe UI Light" w:cs="Segoe UI Light"/>
            <w:sz w:val="22"/>
            <w:szCs w:val="22"/>
          </w:rPr>
          <w:t>two class</w:t>
        </w:r>
      </w:ins>
      <w:ins w:id="871" w:author="Frances Tibble" w:date="2017-12-14T07:59:00Z">
        <w:r w:rsidR="48326512">
          <w:rPr>
            <w:rFonts w:ascii="Segoe UI Light" w:hAnsi="Segoe UI Light" w:cs="Segoe UI Light"/>
            <w:sz w:val="22"/>
            <w:szCs w:val="22"/>
          </w:rPr>
          <w:t>'</w:t>
        </w:r>
      </w:ins>
      <w:ins w:id="872" w:author="Andrew Fryer (@DEEPFAT)" w:date="2017-12-13T11:47:00Z">
        <w:r w:rsidR="00383112">
          <w:rPr>
            <w:rFonts w:ascii="Segoe UI Light" w:hAnsi="Segoe UI Light" w:cs="Segoe UI Light"/>
            <w:sz w:val="22"/>
            <w:szCs w:val="22"/>
          </w:rPr>
          <w:t xml:space="preserve"> into the module search </w:t>
        </w:r>
        <w:r w:rsidR="005C4C8A">
          <w:rPr>
            <w:rFonts w:ascii="Segoe UI Light" w:hAnsi="Segoe UI Light" w:cs="Segoe UI Light"/>
            <w:sz w:val="22"/>
            <w:szCs w:val="22"/>
          </w:rPr>
          <w:t>we can see that there are several algorith</w:t>
        </w:r>
      </w:ins>
      <w:ins w:id="873" w:author="Andrew Fryer (@DEEPFAT)" w:date="2017-12-13T11:48:00Z">
        <w:r w:rsidR="005C4C8A">
          <w:rPr>
            <w:rFonts w:ascii="Segoe UI Light" w:hAnsi="Segoe UI Light" w:cs="Segoe UI Light"/>
            <w:sz w:val="22"/>
            <w:szCs w:val="22"/>
          </w:rPr>
          <w:t>ms we can use:</w:t>
        </w:r>
      </w:ins>
    </w:p>
    <w:p w14:paraId="0E3EB234" w14:textId="306422CA" w:rsidR="005C4C8A" w:rsidRDefault="003801C8" w:rsidP="00793E11">
      <w:pPr>
        <w:rPr>
          <w:ins w:id="874" w:author="Andrew Fryer (@DEEPFAT)" w:date="2017-12-13T11:46:00Z"/>
          <w:rFonts w:ascii="Segoe UI Light" w:hAnsi="Segoe UI Light" w:cs="Segoe UI Light"/>
          <w:sz w:val="22"/>
          <w:szCs w:val="22"/>
        </w:rPr>
      </w:pPr>
      <w:ins w:id="875" w:author="Andrew Fryer (@DEEPFAT)" w:date="2017-12-13T11:49:00Z">
        <w:r>
          <w:rPr>
            <w:noProof/>
          </w:rPr>
          <mc:AlternateContent>
            <mc:Choice Requires="wps">
              <w:drawing>
                <wp:anchor distT="0" distB="0" distL="114300" distR="114300" simplePos="0" relativeHeight="251662352" behindDoc="0" locked="0" layoutInCell="1" allowOverlap="1" wp14:anchorId="0C975D0E" wp14:editId="2D31FB0E">
                  <wp:simplePos x="0" y="0"/>
                  <wp:positionH relativeFrom="column">
                    <wp:posOffset>398539</wp:posOffset>
                  </wp:positionH>
                  <wp:positionV relativeFrom="paragraph">
                    <wp:posOffset>1429035</wp:posOffset>
                  </wp:positionV>
                  <wp:extent cx="2241988" cy="1965238"/>
                  <wp:effectExtent l="19050" t="19050" r="25400" b="16510"/>
                  <wp:wrapNone/>
                  <wp:docPr id="175274264" name="Rectangle 175274264"/>
                  <wp:cNvGraphicFramePr/>
                  <a:graphic xmlns:a="http://schemas.openxmlformats.org/drawingml/2006/main">
                    <a:graphicData uri="http://schemas.microsoft.com/office/word/2010/wordprocessingShape">
                      <wps:wsp>
                        <wps:cNvSpPr/>
                        <wps:spPr>
                          <a:xfrm>
                            <a:off x="0" y="0"/>
                            <a:ext cx="2241988" cy="196523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EDEB3" id="Rectangle 175274264" o:spid="_x0000_s1026" style="position:absolute;margin-left:31.4pt;margin-top:112.5pt;width:176.55pt;height:154.75pt;z-index:25166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" filled="f" strokecolor="#ffc000" strokeweight="3pt"/>
              </w:pict>
            </mc:Fallback>
          </mc:AlternateContent>
        </w:r>
        <w:r>
          <w:rPr>
            <w:noProof/>
          </w:rPr>
          <w:drawing>
            <wp:inline distT="0" distB="0" distL="0" distR="0" wp14:anchorId="7A820F74" wp14:editId="3DE47488">
              <wp:extent cx="2652110" cy="3411578"/>
              <wp:effectExtent l="19050" t="19050" r="15240" b="17780"/>
              <wp:docPr id="175274260" name="Picture 17527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4554" cy="3414722"/>
                      </a:xfrm>
                      <a:prstGeom prst="rect">
                        <a:avLst/>
                      </a:prstGeom>
                      <a:ln>
                        <a:solidFill>
                          <a:schemeClr val="tx2">
                            <a:lumMod val="75000"/>
                          </a:schemeClr>
                        </a:solidFill>
                      </a:ln>
                    </pic:spPr>
                  </pic:pic>
                </a:graphicData>
              </a:graphic>
            </wp:inline>
          </w:drawing>
        </w:r>
      </w:ins>
    </w:p>
    <w:p w14:paraId="03FA719C" w14:textId="5AECD75D" w:rsidR="00E02030" w:rsidRDefault="00CD2CDF" w:rsidP="00793E11">
      <w:pPr>
        <w:rPr>
          <w:ins w:id="876" w:author="Andrew Fryer (@DEEPFAT)" w:date="2017-12-13T11:52:00Z"/>
          <w:rFonts w:ascii="Segoe UI Light" w:hAnsi="Segoe UI Light" w:cs="Segoe UI Light"/>
          <w:sz w:val="22"/>
          <w:szCs w:val="22"/>
        </w:rPr>
      </w:pPr>
      <w:ins w:id="877" w:author="Andrew Fryer (@DEEPFAT)" w:date="2017-12-13T11:50:00Z">
        <w:r>
          <w:rPr>
            <w:rFonts w:ascii="Segoe UI Light" w:hAnsi="Segoe UI Light" w:cs="Segoe UI Light"/>
            <w:sz w:val="22"/>
            <w:szCs w:val="22"/>
          </w:rPr>
          <w:t>Any of these will work but some are better than other</w:t>
        </w:r>
      </w:ins>
      <w:ins w:id="878" w:author="Frances Tibble" w:date="2017-12-14T07:59:00Z">
        <w:r w:rsidR="48326512">
          <w:rPr>
            <w:rFonts w:ascii="Segoe UI Light" w:hAnsi="Segoe UI Light" w:cs="Segoe UI Light"/>
            <w:sz w:val="22"/>
            <w:szCs w:val="22"/>
          </w:rPr>
          <w:t>s</w:t>
        </w:r>
      </w:ins>
      <w:ins w:id="879" w:author="Andrew Fryer (@DEEPFAT)" w:date="2017-12-13T11:50:00Z">
        <w:r>
          <w:rPr>
            <w:rFonts w:ascii="Segoe UI Light" w:hAnsi="Segoe UI Light" w:cs="Segoe UI Light"/>
            <w:sz w:val="22"/>
            <w:szCs w:val="22"/>
          </w:rPr>
          <w:t xml:space="preserve"> in certain circumstances</w:t>
        </w:r>
      </w:ins>
      <w:ins w:id="880" w:author="Frances Tibble" w:date="2017-12-14T08:00:00Z">
        <w:r w:rsidR="1B59858E">
          <w:rPr>
            <w:rFonts w:ascii="Segoe UI Light" w:hAnsi="Segoe UI Light" w:cs="Segoe UI Light"/>
            <w:sz w:val="22"/>
            <w:szCs w:val="22"/>
          </w:rPr>
          <w:t>, so</w:t>
        </w:r>
      </w:ins>
      <w:ins w:id="881" w:author="Andrew Fryer (@DEEPFAT)" w:date="2017-12-13T11:50:00Z">
        <w:del w:id="882" w:author="Frances Tibble" w:date="2017-12-14T08:00:00Z">
          <w:r w:rsidR="00DB1C0F" w:rsidDel="1B59858E">
            <w:rPr>
              <w:rFonts w:ascii="Segoe UI Light" w:hAnsi="Segoe UI Light" w:cs="Segoe UI Light"/>
              <w:sz w:val="22"/>
              <w:szCs w:val="22"/>
            </w:rPr>
            <w:delText>but</w:delText>
          </w:r>
        </w:del>
        <w:r w:rsidR="00DB1C0F">
          <w:rPr>
            <w:rFonts w:ascii="Segoe UI Light" w:hAnsi="Segoe UI Light" w:cs="Segoe UI Light"/>
            <w:sz w:val="22"/>
            <w:szCs w:val="22"/>
          </w:rPr>
          <w:t xml:space="preserve"> which one </w:t>
        </w:r>
      </w:ins>
      <w:ins w:id="883" w:author="Frances Tibble" w:date="2017-12-14T07:59:00Z">
        <w:r w:rsidR="48326512">
          <w:rPr>
            <w:rFonts w:ascii="Segoe UI Light" w:hAnsi="Segoe UI Light" w:cs="Segoe UI Light"/>
            <w:sz w:val="22"/>
            <w:szCs w:val="22"/>
          </w:rPr>
          <w:t xml:space="preserve">should we </w:t>
        </w:r>
      </w:ins>
      <w:ins w:id="884" w:author="Andrew Fryer (@DEEPFAT)" w:date="2017-12-13T11:50:00Z">
        <w:del w:id="885" w:author="Frances Tibble" w:date="2017-12-14T07:59:00Z">
          <w:r w:rsidR="00DB1C0F" w:rsidDel="48326512">
            <w:rPr>
              <w:rFonts w:ascii="Segoe UI Light" w:hAnsi="Segoe UI Light" w:cs="Segoe UI Light"/>
              <w:sz w:val="22"/>
              <w:szCs w:val="22"/>
            </w:rPr>
            <w:delText xml:space="preserve">to </w:delText>
          </w:r>
        </w:del>
        <w:r w:rsidR="00DB1C0F">
          <w:rPr>
            <w:rFonts w:ascii="Segoe UI Light" w:hAnsi="Segoe UI Light" w:cs="Segoe UI Light"/>
            <w:sz w:val="22"/>
            <w:szCs w:val="22"/>
          </w:rPr>
          <w:t>use in this case</w:t>
        </w:r>
      </w:ins>
      <w:ins w:id="886" w:author="Frances Tibble" w:date="2017-12-14T07:59:00Z">
        <w:r w:rsidR="48326512">
          <w:rPr>
            <w:rFonts w:ascii="Segoe UI Light" w:hAnsi="Segoe UI Light" w:cs="Segoe UI Light"/>
            <w:sz w:val="22"/>
            <w:szCs w:val="22"/>
          </w:rPr>
          <w:t xml:space="preserve">? </w:t>
        </w:r>
      </w:ins>
      <w:ins w:id="887" w:author="Andrew Fryer (@DEEPFAT)" w:date="2017-12-13T11:51:00Z">
        <w:del w:id="888" w:author="Frances Tibble" w:date="2017-12-14T07:59:00Z">
          <w:r w:rsidR="00D9740F" w:rsidDel="48326512">
            <w:rPr>
              <w:rFonts w:ascii="Segoe UI Light" w:hAnsi="Segoe UI Light" w:cs="Segoe UI Light"/>
              <w:sz w:val="22"/>
              <w:szCs w:val="22"/>
            </w:rPr>
            <w:delText xml:space="preserve">  </w:delText>
          </w:r>
        </w:del>
        <w:r w:rsidR="00D9740F">
          <w:rPr>
            <w:rFonts w:ascii="Segoe UI Light" w:hAnsi="Segoe UI Light" w:cs="Segoe UI Light"/>
            <w:sz w:val="22"/>
            <w:szCs w:val="22"/>
          </w:rPr>
          <w:t xml:space="preserve">There is a </w:t>
        </w:r>
      </w:ins>
      <w:ins w:id="889" w:author="Andrew Fryer (@DEEPFAT)" w:date="2017-12-13T11:53:00Z">
        <w:r w:rsidR="00A926C0" w:rsidRPr="2C4F0FC6">
          <w:rPr>
            <w:rPrChange w:id="890" w:author="Frances Tibble" w:date="2017-12-14T09:41:00Z">
              <w:rPr>
                <w:rFonts w:ascii="Segoe UI Light" w:hAnsi="Segoe UI Light" w:cs="Segoe UI Light"/>
                <w:sz w:val="22"/>
                <w:szCs w:val="22"/>
              </w:rPr>
            </w:rPrChange>
          </w:rPr>
          <w:fldChar w:fldCharType="begin"/>
        </w:r>
        <w:r w:rsidR="00A926C0">
          <w:rPr>
            <w:rFonts w:ascii="Segoe UI Light" w:hAnsi="Segoe UI Light" w:cs="Segoe UI Light"/>
            <w:sz w:val="22"/>
            <w:szCs w:val="22"/>
          </w:rPr>
          <w:instrText xml:space="preserve"> HYPERLINK "https://docs.microsoft.com/en-us/azure/machine-learning/studio/algorithm-cheat-sheet" </w:instrText>
        </w:r>
        <w:r w:rsidR="00A926C0" w:rsidRPr="2C4F0FC6">
          <w:rPr>
            <w:rFonts w:ascii="Segoe UI Light" w:hAnsi="Segoe UI Light" w:cs="Segoe UI Light"/>
            <w:sz w:val="22"/>
            <w:szCs w:val="22"/>
          </w:rPr>
          <w:fldChar w:fldCharType="separate"/>
        </w:r>
        <w:r w:rsidR="00D9740F" w:rsidRPr="00A926C0">
          <w:rPr>
            <w:rStyle w:val="Hyperlink"/>
            <w:rFonts w:ascii="Segoe UI Light" w:hAnsi="Segoe UI Light" w:cs="Segoe UI Light"/>
            <w:sz w:val="22"/>
            <w:szCs w:val="22"/>
          </w:rPr>
          <w:t>cheat</w:t>
        </w:r>
        <w:r w:rsidR="00A926C0" w:rsidRPr="00A926C0">
          <w:rPr>
            <w:rStyle w:val="Hyperlink"/>
            <w:rFonts w:ascii="Segoe UI Light" w:hAnsi="Segoe UI Light" w:cs="Segoe UI Light"/>
            <w:sz w:val="22"/>
            <w:szCs w:val="22"/>
          </w:rPr>
          <w:t xml:space="preserve"> </w:t>
        </w:r>
        <w:r w:rsidR="00D9740F" w:rsidRPr="00A926C0">
          <w:rPr>
            <w:rStyle w:val="Hyperlink"/>
            <w:rFonts w:ascii="Segoe UI Light" w:hAnsi="Segoe UI Light" w:cs="Segoe UI Light"/>
            <w:sz w:val="22"/>
            <w:szCs w:val="22"/>
          </w:rPr>
          <w:t>sheet</w:t>
        </w:r>
        <w:r w:rsidR="00A926C0" w:rsidRPr="2C4F0FC6">
          <w:rPr>
            <w:rPrChange w:id="891" w:author="Frances Tibble" w:date="2017-12-14T09:41:00Z">
              <w:rPr>
                <w:rFonts w:ascii="Segoe UI Light" w:hAnsi="Segoe UI Light" w:cs="Segoe UI Light"/>
                <w:sz w:val="22"/>
                <w:szCs w:val="22"/>
              </w:rPr>
            </w:rPrChange>
          </w:rPr>
          <w:fldChar w:fldCharType="end"/>
        </w:r>
      </w:ins>
      <w:ins w:id="892" w:author="Andrew Fryer (@DEEPFAT)" w:date="2017-12-13T11:51:00Z">
        <w:r w:rsidR="00D9740F">
          <w:rPr>
            <w:rFonts w:ascii="Segoe UI Light" w:hAnsi="Segoe UI Light" w:cs="Segoe UI Light"/>
            <w:sz w:val="22"/>
            <w:szCs w:val="22"/>
          </w:rPr>
          <w:t xml:space="preserve"> in the </w:t>
        </w:r>
        <w:r w:rsidR="00E02030">
          <w:rPr>
            <w:rFonts w:ascii="Segoe UI Light" w:hAnsi="Segoe UI Light" w:cs="Segoe UI Light"/>
            <w:sz w:val="22"/>
            <w:szCs w:val="22"/>
          </w:rPr>
          <w:t xml:space="preserve">Azure ML </w:t>
        </w:r>
      </w:ins>
      <w:ins w:id="893" w:author="Andrew Fryer (@DEEPFAT)" w:date="2017-12-13T11:52:00Z">
        <w:r w:rsidR="00E02030">
          <w:rPr>
            <w:rFonts w:ascii="Segoe UI Light" w:hAnsi="Segoe UI Light" w:cs="Segoe UI Light"/>
            <w:sz w:val="22"/>
            <w:szCs w:val="22"/>
          </w:rPr>
          <w:t>documentation</w:t>
        </w:r>
      </w:ins>
      <w:ins w:id="894" w:author="Andrew Fryer (@DEEPFAT)" w:date="2017-12-13T11:53:00Z">
        <w:r w:rsidR="00BB7E73">
          <w:rPr>
            <w:rFonts w:ascii="Segoe UI Light" w:hAnsi="Segoe UI Light" w:cs="Segoe UI Light"/>
            <w:sz w:val="22"/>
            <w:szCs w:val="22"/>
          </w:rPr>
          <w:t xml:space="preserve"> and below is the part of that for two class classification:</w:t>
        </w:r>
      </w:ins>
    </w:p>
    <w:p w14:paraId="16DB0B92" w14:textId="0AB60050" w:rsidR="00AB7E27" w:rsidRDefault="00E02030" w:rsidP="00793E11">
      <w:pPr>
        <w:rPr>
          <w:ins w:id="895" w:author="Andrew Fryer (@DEEPFAT)" w:date="2017-12-13T11:46:00Z"/>
          <w:rFonts w:ascii="Segoe UI Light" w:hAnsi="Segoe UI Light" w:cs="Segoe UI Light"/>
          <w:sz w:val="22"/>
          <w:szCs w:val="22"/>
        </w:rPr>
      </w:pPr>
      <w:ins w:id="896" w:author="Andrew Fryer (@DEEPFAT)" w:date="2017-12-13T11:52:00Z">
        <w:r>
          <w:rPr>
            <w:rFonts w:ascii="Segoe UI" w:hAnsi="Segoe UI" w:cs="Segoe UI"/>
            <w:noProof/>
            <w:color w:val="222222"/>
            <w:lang w:val="en-US"/>
          </w:rPr>
          <w:lastRenderedPageBreak/>
          <w:drawing>
            <wp:inline distT="0" distB="0" distL="0" distR="0" wp14:anchorId="228DBDB0" wp14:editId="381519BD">
              <wp:extent cx="4534863" cy="3247696"/>
              <wp:effectExtent l="0" t="0" r="0" b="0"/>
              <wp:docPr id="175274265" name="Picture 175274265" descr="Machine Learning Algorithm cheat sheet: Learn how to choose a Machine Learn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lgorithm cheat sheet: Learn how to choose a Machine Learning algorithm."/>
                      <pic:cNvPicPr>
                        <a:picLocks noChangeAspect="1" noChangeArrowheads="1"/>
                      </pic:cNvPicPr>
                    </pic:nvPicPr>
                    <pic:blipFill rotWithShape="1">
                      <a:blip r:embed="rId44">
                        <a:extLst>
                          <a:ext uri="{28A0092B-C50C-407E-A947-70E740481C1C}">
                            <a14:useLocalDpi xmlns:a14="http://schemas.microsoft.com/office/drawing/2010/main" val="0"/>
                          </a:ext>
                        </a:extLst>
                      </a:blip>
                      <a:srcRect l="38228" t="31544"/>
                      <a:stretch/>
                    </pic:blipFill>
                    <pic:spPr bwMode="auto">
                      <a:xfrm>
                        <a:off x="0" y="0"/>
                        <a:ext cx="4536516" cy="32488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Light" w:hAnsi="Segoe UI Light" w:cs="Segoe UI Light"/>
            <w:sz w:val="22"/>
            <w:szCs w:val="22"/>
          </w:rPr>
          <w:t xml:space="preserve"> </w:t>
        </w:r>
      </w:ins>
    </w:p>
    <w:p w14:paraId="0ABB34A2" w14:textId="6895DE1B" w:rsidR="00BB7E73" w:rsidRDefault="00F74E3A" w:rsidP="00793E11">
      <w:pPr>
        <w:rPr>
          <w:ins w:id="897" w:author="Andrew Fryer (@DEEPFAT)" w:date="2017-12-13T11:58:00Z"/>
          <w:rFonts w:ascii="Segoe UI Light" w:hAnsi="Segoe UI Light" w:cs="Segoe UI Light"/>
          <w:sz w:val="22"/>
          <w:szCs w:val="22"/>
        </w:rPr>
      </w:pPr>
      <w:ins w:id="898" w:author="Andrew Fryer (@DEEPFAT)" w:date="2017-12-13T11:57:00Z">
        <w:r>
          <w:rPr>
            <w:rFonts w:ascii="Segoe UI Light" w:hAnsi="Segoe UI Light" w:cs="Segoe UI Light"/>
            <w:sz w:val="22"/>
            <w:szCs w:val="22"/>
          </w:rPr>
          <w:t>As we can see some models are fast</w:t>
        </w:r>
      </w:ins>
      <w:ins w:id="899" w:author="Frances Tibble" w:date="2017-12-14T08:01:00Z">
        <w:r w:rsidR="4FAFBFDB">
          <w:rPr>
            <w:rFonts w:ascii="Segoe UI Light" w:hAnsi="Segoe UI Light" w:cs="Segoe UI Light"/>
            <w:sz w:val="22"/>
            <w:szCs w:val="22"/>
          </w:rPr>
          <w:t>,</w:t>
        </w:r>
      </w:ins>
      <w:ins w:id="900" w:author="Andrew Fryer (@DEEPFAT)" w:date="2017-12-13T11:57:00Z">
        <w:r>
          <w:rPr>
            <w:rFonts w:ascii="Segoe UI Light" w:hAnsi="Segoe UI Light" w:cs="Segoe UI Light"/>
            <w:sz w:val="22"/>
            <w:szCs w:val="22"/>
          </w:rPr>
          <w:t xml:space="preserve"> s</w:t>
        </w:r>
      </w:ins>
      <w:ins w:id="901" w:author="Andrew Fryer (@DEEPFAT)" w:date="2017-12-13T11:58:00Z">
        <w:r w:rsidR="006D3321">
          <w:rPr>
            <w:rFonts w:ascii="Segoe UI Light" w:hAnsi="Segoe UI Light" w:cs="Segoe UI Light"/>
            <w:sz w:val="22"/>
            <w:szCs w:val="22"/>
          </w:rPr>
          <w:t>o</w:t>
        </w:r>
      </w:ins>
      <w:ins w:id="902" w:author="Andrew Fryer (@DEEPFAT)" w:date="2017-12-13T11:57:00Z">
        <w:r>
          <w:rPr>
            <w:rFonts w:ascii="Segoe UI Light" w:hAnsi="Segoe UI Light" w:cs="Segoe UI Light"/>
            <w:sz w:val="22"/>
            <w:szCs w:val="22"/>
          </w:rPr>
          <w:t>me are designed for accurac</w:t>
        </w:r>
      </w:ins>
      <w:ins w:id="903" w:author="Frances Tibble" w:date="2017-12-14T08:01:00Z">
        <w:r w:rsidR="4FAFBFDB">
          <w:rPr>
            <w:rFonts w:ascii="Segoe UI Light" w:hAnsi="Segoe UI Light" w:cs="Segoe UI Light"/>
            <w:sz w:val="22"/>
            <w:szCs w:val="22"/>
          </w:rPr>
          <w:t>y,</w:t>
        </w:r>
      </w:ins>
      <w:ins w:id="904" w:author="Andrew Fryer (@DEEPFAT)" w:date="2017-12-13T11:57:00Z">
        <w:del w:id="905" w:author="Frances Tibble" w:date="2017-12-14T08:01:00Z">
          <w:r w:rsidDel="4FAFBFDB">
            <w:rPr>
              <w:rFonts w:ascii="Segoe UI Light" w:hAnsi="Segoe UI Light" w:cs="Segoe UI Light"/>
              <w:sz w:val="22"/>
              <w:szCs w:val="22"/>
            </w:rPr>
            <w:delText>ies</w:delText>
          </w:r>
        </w:del>
        <w:r>
          <w:rPr>
            <w:rFonts w:ascii="Segoe UI Light" w:hAnsi="Segoe UI Light" w:cs="Segoe UI Light"/>
            <w:sz w:val="22"/>
            <w:szCs w:val="22"/>
          </w:rPr>
          <w:t xml:space="preserve"> and othe</w:t>
        </w:r>
      </w:ins>
      <w:ins w:id="906" w:author="Andrew Fryer (@DEEPFAT)" w:date="2017-12-13T11:58:00Z">
        <w:r w:rsidR="006D3321">
          <w:rPr>
            <w:rFonts w:ascii="Segoe UI Light" w:hAnsi="Segoe UI Light" w:cs="Segoe UI Light"/>
            <w:sz w:val="22"/>
            <w:szCs w:val="22"/>
          </w:rPr>
          <w:t xml:space="preserve">rs can handle lots of features such as pixels in an image.  </w:t>
        </w:r>
      </w:ins>
    </w:p>
    <w:p w14:paraId="5B005F78" w14:textId="27523178" w:rsidR="006D3321" w:rsidRDefault="006D3321" w:rsidP="00793E11">
      <w:pPr>
        <w:rPr>
          <w:ins w:id="907" w:author="Andrew Fryer (@DEEPFAT)" w:date="2017-12-13T12:00:00Z"/>
          <w:rFonts w:ascii="Segoe UI Light" w:hAnsi="Segoe UI Light" w:cs="Segoe UI Light"/>
          <w:sz w:val="22"/>
          <w:szCs w:val="22"/>
        </w:rPr>
      </w:pPr>
      <w:ins w:id="908" w:author="Andrew Fryer (@DEEPFAT)" w:date="2017-12-13T11:58:00Z">
        <w:r>
          <w:rPr>
            <w:rFonts w:ascii="Segoe UI Light" w:hAnsi="Segoe UI Light" w:cs="Segoe UI Light"/>
            <w:sz w:val="22"/>
            <w:szCs w:val="22"/>
          </w:rPr>
          <w:t xml:space="preserve">For speed we’ll start with </w:t>
        </w:r>
      </w:ins>
      <w:ins w:id="909" w:author="Andrew Fryer (@DEEPFAT)" w:date="2017-12-13T11:59:00Z">
        <w:r w:rsidR="005D777A" w:rsidRPr="2C4F0FC6">
          <w:rPr>
            <w:rPrChange w:id="910" w:author="Frances Tibble" w:date="2017-12-14T09:41:00Z">
              <w:rPr>
                <w:rFonts w:ascii="Segoe UI Light" w:hAnsi="Segoe UI Light" w:cs="Segoe UI Light"/>
                <w:sz w:val="22"/>
                <w:szCs w:val="22"/>
              </w:rPr>
            </w:rPrChange>
          </w:rPr>
          <w:fldChar w:fldCharType="begin"/>
        </w:r>
        <w:r w:rsidR="005D777A">
          <w:rPr>
            <w:rFonts w:ascii="Segoe UI Light" w:hAnsi="Segoe UI Light" w:cs="Segoe UI Light"/>
            <w:sz w:val="22"/>
            <w:szCs w:val="22"/>
          </w:rPr>
          <w:instrText xml:space="preserve"> HYPERLINK "https://msdn.microsoft.com/en-us/library/azure/dn905994.aspx" </w:instrText>
        </w:r>
        <w:r w:rsidR="005D777A" w:rsidRPr="2C4F0FC6">
          <w:rPr>
            <w:rFonts w:ascii="Segoe UI Light" w:hAnsi="Segoe UI Light" w:cs="Segoe UI Light"/>
            <w:sz w:val="22"/>
            <w:szCs w:val="22"/>
          </w:rPr>
          <w:fldChar w:fldCharType="separate"/>
        </w:r>
      </w:ins>
      <w:ins w:id="911" w:author="Andrew Fryer (@DEEPFAT)" w:date="2017-12-13T12:00:00Z">
        <w:r w:rsidR="00010B8C">
          <w:rPr>
            <w:rStyle w:val="Hyperlink"/>
            <w:rFonts w:ascii="Segoe UI Light" w:hAnsi="Segoe UI Light" w:cs="Segoe UI Light"/>
            <w:sz w:val="22"/>
            <w:szCs w:val="22"/>
          </w:rPr>
          <w:t>Two-Class L</w:t>
        </w:r>
      </w:ins>
      <w:ins w:id="912" w:author="Andrew Fryer (@DEEPFAT)" w:date="2017-12-13T11:59:00Z">
        <w:r w:rsidRPr="005D777A">
          <w:rPr>
            <w:rStyle w:val="Hyperlink"/>
            <w:rFonts w:ascii="Segoe UI Light" w:hAnsi="Segoe UI Light" w:cs="Segoe UI Light"/>
            <w:sz w:val="22"/>
            <w:szCs w:val="22"/>
          </w:rPr>
          <w:t>ogistic Regression</w:t>
        </w:r>
        <w:r w:rsidR="005D777A" w:rsidRPr="2C4F0FC6">
          <w:rPr>
            <w:rPrChange w:id="913" w:author="Frances Tibble" w:date="2017-12-14T09:41:00Z">
              <w:rPr>
                <w:rFonts w:ascii="Segoe UI Light" w:hAnsi="Segoe UI Light" w:cs="Segoe UI Light"/>
                <w:sz w:val="22"/>
                <w:szCs w:val="22"/>
              </w:rPr>
            </w:rPrChange>
          </w:rPr>
          <w:fldChar w:fldCharType="end"/>
        </w:r>
        <w:r w:rsidR="00010B8C">
          <w:rPr>
            <w:rFonts w:ascii="Segoe UI Light" w:hAnsi="Segoe UI Light" w:cs="Segoe UI Light"/>
            <w:sz w:val="22"/>
            <w:szCs w:val="22"/>
          </w:rPr>
          <w:t>.  Drag this mod</w:t>
        </w:r>
      </w:ins>
      <w:ins w:id="914" w:author="Andrew Fryer (@DEEPFAT)" w:date="2017-12-13T12:00:00Z">
        <w:r w:rsidR="00010B8C">
          <w:rPr>
            <w:rFonts w:ascii="Segoe UI Light" w:hAnsi="Segoe UI Light" w:cs="Segoe UI Light"/>
            <w:sz w:val="22"/>
            <w:szCs w:val="22"/>
          </w:rPr>
          <w:t xml:space="preserve">ule onto the </w:t>
        </w:r>
        <w:r w:rsidR="000234D8">
          <w:rPr>
            <w:rFonts w:ascii="Segoe UI Light" w:hAnsi="Segoe UI Light" w:cs="Segoe UI Light"/>
            <w:sz w:val="22"/>
            <w:szCs w:val="22"/>
          </w:rPr>
          <w:t xml:space="preserve">design surface above Train Model and connect its output to Train </w:t>
        </w:r>
        <w:proofErr w:type="gramStart"/>
        <w:r w:rsidR="000234D8">
          <w:rPr>
            <w:rFonts w:ascii="Segoe UI Light" w:hAnsi="Segoe UI Light" w:cs="Segoe UI Light"/>
            <w:sz w:val="22"/>
            <w:szCs w:val="22"/>
          </w:rPr>
          <w:t>Model..</w:t>
        </w:r>
        <w:proofErr w:type="gramEnd"/>
      </w:ins>
    </w:p>
    <w:p w14:paraId="1740909A" w14:textId="6E1715E7" w:rsidR="000234D8" w:rsidRDefault="008C510B" w:rsidP="00793E11">
      <w:pPr>
        <w:rPr>
          <w:ins w:id="915" w:author="Andrew Fryer (@DEEPFAT)" w:date="2017-12-13T11:53:00Z"/>
          <w:rFonts w:ascii="Segoe UI Light" w:hAnsi="Segoe UI Light" w:cs="Segoe UI Light"/>
          <w:sz w:val="22"/>
          <w:szCs w:val="22"/>
        </w:rPr>
      </w:pPr>
      <w:ins w:id="916" w:author="Andrew Fryer (@DEEPFAT)" w:date="2017-12-13T12:31:00Z">
        <w:r>
          <w:rPr>
            <w:noProof/>
          </w:rPr>
          <w:drawing>
            <wp:inline distT="0" distB="0" distL="0" distR="0" wp14:anchorId="4F5A72A4" wp14:editId="711D4891">
              <wp:extent cx="4406554" cy="3605048"/>
              <wp:effectExtent l="19050" t="19050" r="13335" b="14605"/>
              <wp:docPr id="175274267" name="Picture 17527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0893" cy="3608598"/>
                      </a:xfrm>
                      <a:prstGeom prst="rect">
                        <a:avLst/>
                      </a:prstGeom>
                      <a:ln>
                        <a:solidFill>
                          <a:schemeClr val="tx2">
                            <a:lumMod val="75000"/>
                          </a:schemeClr>
                        </a:solidFill>
                      </a:ln>
                    </pic:spPr>
                  </pic:pic>
                </a:graphicData>
              </a:graphic>
            </wp:inline>
          </w:drawing>
        </w:r>
      </w:ins>
    </w:p>
    <w:p w14:paraId="628E337D" w14:textId="1828D150" w:rsidR="00BB7E73" w:rsidRDefault="69DCABF3" w:rsidP="00793E11">
      <w:pPr>
        <w:rPr>
          <w:ins w:id="917" w:author="Andrew Fryer (@DEEPFAT)" w:date="2017-12-13T13:56:00Z"/>
          <w:rFonts w:ascii="Segoe UI Light" w:hAnsi="Segoe UI Light" w:cs="Segoe UI Light"/>
          <w:sz w:val="22"/>
          <w:szCs w:val="22"/>
        </w:rPr>
      </w:pPr>
      <w:ins w:id="918" w:author="Frances Tibble" w:date="2017-12-14T08:01:00Z">
        <w:r>
          <w:rPr>
            <w:rFonts w:ascii="Segoe UI Light" w:hAnsi="Segoe UI Light" w:cs="Segoe UI Light"/>
            <w:sz w:val="22"/>
            <w:szCs w:val="22"/>
          </w:rPr>
          <w:t xml:space="preserve">As </w:t>
        </w:r>
      </w:ins>
      <w:ins w:id="919" w:author="Andrew Fryer (@DEEPFAT)" w:date="2017-12-13T12:01:00Z">
        <w:del w:id="920" w:author="Frances Tibble" w:date="2017-12-14T08:01:00Z">
          <w:r w:rsidR="00B075A9" w:rsidDel="69DCABF3">
            <w:rPr>
              <w:rFonts w:ascii="Segoe UI Light" w:hAnsi="Segoe UI Light" w:cs="Segoe UI Light"/>
              <w:sz w:val="22"/>
              <w:szCs w:val="22"/>
            </w:rPr>
            <w:delText xml:space="preserve">If </w:delText>
          </w:r>
        </w:del>
        <w:r w:rsidR="00B075A9">
          <w:rPr>
            <w:rFonts w:ascii="Segoe UI Light" w:hAnsi="Segoe UI Light" w:cs="Segoe UI Light"/>
            <w:sz w:val="22"/>
            <w:szCs w:val="22"/>
          </w:rPr>
          <w:t>there are no lo</w:t>
        </w:r>
      </w:ins>
      <w:ins w:id="921" w:author="Andrew Fryer (@DEEPFAT)" w:date="2017-12-13T12:02:00Z">
        <w:r w:rsidR="00B075A9">
          <w:rPr>
            <w:rFonts w:ascii="Segoe UI Light" w:hAnsi="Segoe UI Light" w:cs="Segoe UI Light"/>
            <w:sz w:val="22"/>
            <w:szCs w:val="22"/>
          </w:rPr>
          <w:t>nger any red warnings we can run the experiment</w:t>
        </w:r>
      </w:ins>
      <w:ins w:id="922" w:author="Frances Tibble" w:date="2017-12-14T08:04:00Z">
        <w:r w:rsidR="51308C47">
          <w:rPr>
            <w:rFonts w:ascii="Segoe UI Light" w:hAnsi="Segoe UI Light" w:cs="Segoe UI Light"/>
            <w:sz w:val="22"/>
            <w:szCs w:val="22"/>
          </w:rPr>
          <w:t xml:space="preserve"> – this should take a few minutes</w:t>
        </w:r>
      </w:ins>
      <w:ins w:id="923" w:author="Andrew Fryer (@DEEPFAT)" w:date="2017-12-13T13:56:00Z">
        <w:r w:rsidR="00343FF8">
          <w:rPr>
            <w:rFonts w:ascii="Segoe UI Light" w:hAnsi="Segoe UI Light" w:cs="Segoe UI Light"/>
            <w:sz w:val="22"/>
            <w:szCs w:val="22"/>
          </w:rPr>
          <w:t>.</w:t>
        </w:r>
      </w:ins>
      <w:ins w:id="924" w:author="Frances Tibble" w:date="2017-12-14T08:02:00Z">
        <w:r w:rsidR="1EBCC211">
          <w:rPr>
            <w:rFonts w:ascii="Segoe UI Light" w:hAnsi="Segoe UI Light" w:cs="Segoe UI Light"/>
            <w:sz w:val="22"/>
            <w:szCs w:val="22"/>
          </w:rPr>
          <w:t xml:space="preserve"> (Ask a lab supervisor if this isn't the case!)</w:t>
        </w:r>
      </w:ins>
    </w:p>
    <w:p w14:paraId="13A3ECD3" w14:textId="704FF8B0" w:rsidR="001C5AF7" w:rsidRDefault="00343FF8" w:rsidP="00793E11">
      <w:pPr>
        <w:rPr>
          <w:ins w:id="925" w:author="Andrew Fryer (@DEEPFAT)" w:date="2017-12-13T15:41:00Z"/>
          <w:rFonts w:ascii="Segoe UI Light" w:hAnsi="Segoe UI Light" w:cs="Segoe UI Light"/>
          <w:sz w:val="22"/>
          <w:szCs w:val="22"/>
        </w:rPr>
      </w:pPr>
      <w:ins w:id="926" w:author="Andrew Fryer (@DEEPFAT)" w:date="2017-12-13T13:56:00Z">
        <w:r>
          <w:rPr>
            <w:rFonts w:ascii="Segoe UI Light" w:hAnsi="Segoe UI Light" w:cs="Segoe UI Light"/>
            <w:sz w:val="22"/>
            <w:szCs w:val="22"/>
          </w:rPr>
          <w:t>Once it has completed we can quickly see how well the model performed</w:t>
        </w:r>
      </w:ins>
      <w:ins w:id="927" w:author="Andrew Fryer (@DEEPFAT)" w:date="2017-12-13T15:38:00Z">
        <w:r w:rsidR="002263C5">
          <w:rPr>
            <w:rFonts w:ascii="Segoe UI Light" w:hAnsi="Segoe UI Light" w:cs="Segoe UI Light"/>
            <w:sz w:val="22"/>
            <w:szCs w:val="22"/>
          </w:rPr>
          <w:t xml:space="preserve">. </w:t>
        </w:r>
        <w:del w:id="928" w:author="Frances Tibble" w:date="2017-12-14T08:02:00Z">
          <w:r w:rsidR="002263C5" w:rsidDel="75DDB538">
            <w:rPr>
              <w:rFonts w:ascii="Segoe UI Light" w:hAnsi="Segoe UI Light" w:cs="Segoe UI Light"/>
              <w:sz w:val="22"/>
              <w:szCs w:val="22"/>
            </w:rPr>
            <w:delText xml:space="preserve"> </w:delText>
          </w:r>
        </w:del>
        <w:r w:rsidR="002263C5">
          <w:rPr>
            <w:rFonts w:ascii="Segoe UI Light" w:hAnsi="Segoe UI Light" w:cs="Segoe UI Light"/>
            <w:sz w:val="22"/>
            <w:szCs w:val="22"/>
          </w:rPr>
          <w:t>Firs</w:t>
        </w:r>
        <w:del w:id="929" w:author="Frances Tibble" w:date="2017-12-14T08:02:00Z">
          <w:r w:rsidR="002263C5" w:rsidDel="75DDB538">
            <w:rPr>
              <w:rFonts w:ascii="Segoe UI Light" w:hAnsi="Segoe UI Light" w:cs="Segoe UI Light"/>
              <w:sz w:val="22"/>
              <w:szCs w:val="22"/>
            </w:rPr>
            <w:delText>l</w:delText>
          </w:r>
        </w:del>
        <w:r w:rsidR="002263C5">
          <w:rPr>
            <w:rFonts w:ascii="Segoe UI Light" w:hAnsi="Segoe UI Light" w:cs="Segoe UI Light"/>
            <w:sz w:val="22"/>
            <w:szCs w:val="22"/>
          </w:rPr>
          <w:t>t</w:t>
        </w:r>
      </w:ins>
      <w:ins w:id="930" w:author="Frances Tibble" w:date="2017-12-14T08:02:00Z">
        <w:r w:rsidR="75DDB538">
          <w:rPr>
            <w:rFonts w:ascii="Segoe UI Light" w:hAnsi="Segoe UI Light" w:cs="Segoe UI Light"/>
            <w:sz w:val="22"/>
            <w:szCs w:val="22"/>
          </w:rPr>
          <w:t>l</w:t>
        </w:r>
      </w:ins>
      <w:ins w:id="931" w:author="Andrew Fryer (@DEEPFAT)" w:date="2017-12-13T15:38:00Z">
        <w:r w:rsidR="002263C5">
          <w:rPr>
            <w:rFonts w:ascii="Segoe UI Light" w:hAnsi="Segoe UI Light" w:cs="Segoe UI Light"/>
            <w:sz w:val="22"/>
            <w:szCs w:val="22"/>
          </w:rPr>
          <w:t xml:space="preserve">y if we look at the output from the </w:t>
        </w:r>
        <w:r w:rsidR="001C5AF7">
          <w:rPr>
            <w:rFonts w:ascii="Segoe UI Light" w:hAnsi="Segoe UI Light" w:cs="Segoe UI Light"/>
            <w:sz w:val="22"/>
            <w:szCs w:val="22"/>
          </w:rPr>
          <w:t>Score Model (right click on the small circle and select Visualise) we can see we have two new column</w:t>
        </w:r>
      </w:ins>
      <w:ins w:id="932" w:author="Andrew Fryer (@DEEPFAT)" w:date="2017-12-13T15:41:00Z">
        <w:r w:rsidR="007746CA">
          <w:rPr>
            <w:rFonts w:ascii="Segoe UI Light" w:hAnsi="Segoe UI Light" w:cs="Segoe UI Light"/>
            <w:sz w:val="22"/>
            <w:szCs w:val="22"/>
          </w:rPr>
          <w:t>s</w:t>
        </w:r>
      </w:ins>
      <w:ins w:id="933" w:author="Andrew Fryer (@DEEPFAT)" w:date="2017-12-13T15:38:00Z">
        <w:r w:rsidR="001C5AF7">
          <w:rPr>
            <w:rFonts w:ascii="Segoe UI Light" w:hAnsi="Segoe UI Light" w:cs="Segoe UI Light"/>
            <w:sz w:val="22"/>
            <w:szCs w:val="22"/>
          </w:rPr>
          <w:t xml:space="preserve"> </w:t>
        </w:r>
      </w:ins>
      <w:ins w:id="934" w:author="Andrew Fryer (@DEEPFAT)" w:date="2017-12-13T15:39:00Z">
        <w:r w:rsidR="001C5AF7">
          <w:rPr>
            <w:rFonts w:ascii="Segoe UI Light" w:hAnsi="Segoe UI Light" w:cs="Segoe UI Light"/>
            <w:sz w:val="22"/>
            <w:szCs w:val="22"/>
          </w:rPr>
          <w:t>Scored Label and Scored Probab</w:t>
        </w:r>
        <w:r w:rsidR="006C4065">
          <w:rPr>
            <w:rFonts w:ascii="Segoe UI Light" w:hAnsi="Segoe UI Light" w:cs="Segoe UI Light"/>
            <w:sz w:val="22"/>
            <w:szCs w:val="22"/>
          </w:rPr>
          <w:t>ility.</w:t>
        </w:r>
        <w:r w:rsidR="00646227">
          <w:rPr>
            <w:rFonts w:ascii="Segoe UI Light" w:hAnsi="Segoe UI Light" w:cs="Segoe UI Light"/>
            <w:sz w:val="22"/>
            <w:szCs w:val="22"/>
          </w:rPr>
          <w:t xml:space="preserve">  We can t</w:t>
        </w:r>
      </w:ins>
      <w:ins w:id="935" w:author="Andrew Fryer (@DEEPFAT)" w:date="2017-12-13T15:40:00Z">
        <w:r w:rsidR="00646227">
          <w:rPr>
            <w:rFonts w:ascii="Segoe UI Light" w:hAnsi="Segoe UI Light" w:cs="Segoe UI Light"/>
            <w:sz w:val="22"/>
            <w:szCs w:val="22"/>
          </w:rPr>
          <w:t>hen see how th</w:t>
        </w:r>
        <w:r w:rsidR="003A0188">
          <w:rPr>
            <w:rFonts w:ascii="Segoe UI Light" w:hAnsi="Segoe UI Light" w:cs="Segoe UI Light"/>
            <w:sz w:val="22"/>
            <w:szCs w:val="22"/>
          </w:rPr>
          <w:t xml:space="preserve">e Scored Label compares to the </w:t>
        </w:r>
        <w:proofErr w:type="spellStart"/>
        <w:r w:rsidR="007746CA">
          <w:rPr>
            <w:rFonts w:ascii="Segoe UI Light" w:hAnsi="Segoe UI Light" w:cs="Segoe UI Light"/>
            <w:sz w:val="22"/>
            <w:szCs w:val="22"/>
          </w:rPr>
          <w:t>HasD</w:t>
        </w:r>
      </w:ins>
      <w:ins w:id="936" w:author="Andrew Fryer (@DEEPFAT)" w:date="2017-12-13T15:41:00Z">
        <w:r w:rsidR="007746CA">
          <w:rPr>
            <w:rFonts w:ascii="Segoe UI Light" w:hAnsi="Segoe UI Light" w:cs="Segoe UI Light"/>
            <w:sz w:val="22"/>
            <w:szCs w:val="22"/>
          </w:rPr>
          <w:t>iabetes</w:t>
        </w:r>
      </w:ins>
      <w:proofErr w:type="spellEnd"/>
      <w:ins w:id="937" w:author="Andrew Fryer (@DEEPFAT)" w:date="2017-12-13T15:40:00Z">
        <w:r w:rsidR="003A0188">
          <w:rPr>
            <w:rFonts w:ascii="Segoe UI Light" w:hAnsi="Segoe UI Light" w:cs="Segoe UI Light"/>
            <w:sz w:val="22"/>
            <w:szCs w:val="22"/>
          </w:rPr>
          <w:t xml:space="preserve"> column</w:t>
        </w:r>
      </w:ins>
      <w:ins w:id="938" w:author="Andrew Fryer (@DEEPFAT)" w:date="2017-12-13T15:41:00Z">
        <w:r w:rsidR="007746CA">
          <w:rPr>
            <w:rFonts w:ascii="Segoe UI Light" w:hAnsi="Segoe UI Light" w:cs="Segoe UI Light"/>
            <w:sz w:val="22"/>
            <w:szCs w:val="22"/>
          </w:rPr>
          <w:t>:</w:t>
        </w:r>
      </w:ins>
    </w:p>
    <w:p w14:paraId="7AC1AFC2" w14:textId="222884E1" w:rsidR="007746CA" w:rsidRDefault="003C68C8" w:rsidP="00793E11">
      <w:pPr>
        <w:rPr>
          <w:ins w:id="939" w:author="Andrew Fryer (@DEEPFAT)" w:date="2017-12-13T15:41:00Z"/>
          <w:rFonts w:ascii="Segoe UI Light" w:hAnsi="Segoe UI Light" w:cs="Segoe UI Light"/>
          <w:sz w:val="22"/>
          <w:szCs w:val="22"/>
        </w:rPr>
      </w:pPr>
      <w:ins w:id="940" w:author="Andrew Fryer (@DEEPFAT)" w:date="2017-12-13T15:41:00Z">
        <w:r>
          <w:rPr>
            <w:noProof/>
          </w:rPr>
          <w:lastRenderedPageBreak/>
          <w:drawing>
            <wp:inline distT="0" distB="0" distL="0" distR="0" wp14:anchorId="25CB9FBD" wp14:editId="3446FB6E">
              <wp:extent cx="6479540" cy="2444115"/>
              <wp:effectExtent l="19050" t="19050" r="16510" b="13335"/>
              <wp:docPr id="175274293" name="Picture 17527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2444115"/>
                      </a:xfrm>
                      <a:prstGeom prst="rect">
                        <a:avLst/>
                      </a:prstGeom>
                      <a:ln>
                        <a:solidFill>
                          <a:schemeClr val="tx2">
                            <a:lumMod val="75000"/>
                          </a:schemeClr>
                        </a:solidFill>
                      </a:ln>
                    </pic:spPr>
                  </pic:pic>
                </a:graphicData>
              </a:graphic>
            </wp:inline>
          </w:drawing>
        </w:r>
      </w:ins>
    </w:p>
    <w:p w14:paraId="02772215" w14:textId="5207DF08" w:rsidR="00343FF8" w:rsidRDefault="003C68C8" w:rsidP="00793E11">
      <w:pPr>
        <w:rPr>
          <w:ins w:id="941" w:author="Andrew Fryer (@DEEPFAT)" w:date="2017-12-13T13:57:00Z"/>
          <w:rFonts w:ascii="Segoe UI Light" w:hAnsi="Segoe UI Light" w:cs="Segoe UI Light"/>
          <w:sz w:val="22"/>
          <w:szCs w:val="22"/>
        </w:rPr>
      </w:pPr>
      <w:proofErr w:type="gramStart"/>
      <w:ins w:id="942" w:author="Andrew Fryer (@DEEPFAT)" w:date="2017-12-13T15:41:00Z">
        <w:r>
          <w:rPr>
            <w:rFonts w:ascii="Segoe UI Light" w:hAnsi="Segoe UI Light" w:cs="Segoe UI Light"/>
            <w:sz w:val="22"/>
            <w:szCs w:val="22"/>
          </w:rPr>
          <w:t>However</w:t>
        </w:r>
        <w:proofErr w:type="gramEnd"/>
        <w:r>
          <w:rPr>
            <w:rFonts w:ascii="Segoe UI Light" w:hAnsi="Segoe UI Light" w:cs="Segoe UI Light"/>
            <w:sz w:val="22"/>
            <w:szCs w:val="22"/>
          </w:rPr>
          <w:t xml:space="preserve"> if we want understand </w:t>
        </w:r>
        <w:r w:rsidR="007C2F15">
          <w:rPr>
            <w:rFonts w:ascii="Segoe UI Light" w:hAnsi="Segoe UI Light" w:cs="Segoe UI Light"/>
            <w:sz w:val="22"/>
            <w:szCs w:val="22"/>
          </w:rPr>
          <w:t xml:space="preserve">the trend across all of the </w:t>
        </w:r>
      </w:ins>
      <w:ins w:id="943" w:author="Andrew Fryer (@DEEPFAT)" w:date="2017-12-13T15:42:00Z">
        <w:r w:rsidR="007C2F15">
          <w:rPr>
            <w:rFonts w:ascii="Segoe UI Light" w:hAnsi="Segoe UI Light" w:cs="Segoe UI Light"/>
            <w:sz w:val="22"/>
            <w:szCs w:val="22"/>
          </w:rPr>
          <w:t>data then we need to visualise the output from the Evaluate Model</w:t>
        </w:r>
      </w:ins>
      <w:ins w:id="944" w:author="Andrew Fryer (@DEEPFAT)" w:date="2017-12-13T13:57:00Z">
        <w:r w:rsidR="008D15D9">
          <w:rPr>
            <w:rFonts w:ascii="Segoe UI Light" w:hAnsi="Segoe UI Light" w:cs="Segoe UI Light"/>
            <w:sz w:val="22"/>
            <w:szCs w:val="22"/>
          </w:rPr>
          <w:t xml:space="preserve"> module:</w:t>
        </w:r>
      </w:ins>
    </w:p>
    <w:p w14:paraId="4185920C" w14:textId="4FCCB9C6" w:rsidR="008D15D9" w:rsidRDefault="00AF1D06" w:rsidP="00793E11">
      <w:pPr>
        <w:rPr>
          <w:ins w:id="945" w:author="Andrew Fryer (@DEEPFAT)" w:date="2017-12-13T13:59:00Z"/>
          <w:rFonts w:ascii="Segoe UI Light" w:hAnsi="Segoe UI Light" w:cs="Segoe UI Light"/>
          <w:sz w:val="22"/>
          <w:szCs w:val="22"/>
        </w:rPr>
      </w:pPr>
      <w:ins w:id="946" w:author="Andrew Fryer (@DEEPFAT)" w:date="2017-12-13T13:57:00Z">
        <w:r>
          <w:rPr>
            <w:noProof/>
          </w:rPr>
          <w:drawing>
            <wp:inline distT="0" distB="0" distL="0" distR="0" wp14:anchorId="6BE1424C" wp14:editId="71D4FB98">
              <wp:extent cx="4519448" cy="2768627"/>
              <wp:effectExtent l="0" t="0" r="0" b="0"/>
              <wp:docPr id="175274273" name="Picture 17527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2917" cy="2770752"/>
                      </a:xfrm>
                      <a:prstGeom prst="rect">
                        <a:avLst/>
                      </a:prstGeom>
                    </pic:spPr>
                  </pic:pic>
                </a:graphicData>
              </a:graphic>
            </wp:inline>
          </w:drawing>
        </w:r>
      </w:ins>
    </w:p>
    <w:p w14:paraId="7BFFB42C" w14:textId="1BAFF49F" w:rsidR="001A5071" w:rsidRDefault="001A5071" w:rsidP="00793E11">
      <w:pPr>
        <w:rPr>
          <w:ins w:id="947" w:author="Andrew Fryer (@DEEPFAT)" w:date="2017-12-13T13:59:00Z"/>
          <w:rFonts w:ascii="Segoe UI Light" w:hAnsi="Segoe UI Light" w:cs="Segoe UI Light"/>
          <w:sz w:val="22"/>
          <w:szCs w:val="22"/>
        </w:rPr>
      </w:pPr>
    </w:p>
    <w:p w14:paraId="382081E1" w14:textId="5732FD32" w:rsidR="006E7916" w:rsidRDefault="001A5071" w:rsidP="00793E11">
      <w:pPr>
        <w:rPr>
          <w:ins w:id="948" w:author="Andrew Fryer (@DEEPFAT)" w:date="2017-12-13T14:05:00Z"/>
          <w:rFonts w:ascii="Segoe UI Light" w:hAnsi="Segoe UI Light" w:cs="Segoe UI Light"/>
          <w:sz w:val="22"/>
          <w:szCs w:val="22"/>
        </w:rPr>
      </w:pPr>
      <w:ins w:id="949" w:author="Andrew Fryer (@DEEPFAT)" w:date="2017-12-13T13:59:00Z">
        <w:r>
          <w:rPr>
            <w:rFonts w:ascii="Segoe UI Light" w:hAnsi="Segoe UI Light" w:cs="Segoe UI Light"/>
            <w:sz w:val="22"/>
            <w:szCs w:val="22"/>
          </w:rPr>
          <w:t xml:space="preserve">The Receiver Operator Curve </w:t>
        </w:r>
        <w:r w:rsidR="003A561A">
          <w:rPr>
            <w:rFonts w:ascii="Segoe UI Light" w:hAnsi="Segoe UI Light" w:cs="Segoe UI Light"/>
            <w:sz w:val="22"/>
            <w:szCs w:val="22"/>
          </w:rPr>
          <w:t>above shows us how well th</w:t>
        </w:r>
      </w:ins>
      <w:ins w:id="950" w:author="Andrew Fryer (@DEEPFAT)" w:date="2017-12-13T14:01:00Z">
        <w:r w:rsidR="00BA005A">
          <w:rPr>
            <w:rFonts w:ascii="Segoe UI Light" w:hAnsi="Segoe UI Light" w:cs="Segoe UI Light"/>
            <w:sz w:val="22"/>
            <w:szCs w:val="22"/>
          </w:rPr>
          <w:t>e</w:t>
        </w:r>
      </w:ins>
      <w:ins w:id="951" w:author="Andrew Fryer (@DEEPFAT)" w:date="2017-12-13T13:59:00Z">
        <w:r w:rsidR="003A561A">
          <w:rPr>
            <w:rFonts w:ascii="Segoe UI Light" w:hAnsi="Segoe UI Light" w:cs="Segoe UI Light"/>
            <w:sz w:val="22"/>
            <w:szCs w:val="22"/>
          </w:rPr>
          <w:t xml:space="preserve"> </w:t>
        </w:r>
      </w:ins>
      <w:ins w:id="952" w:author="Andrew Fryer (@DEEPFAT)" w:date="2017-12-13T14:01:00Z">
        <w:r w:rsidR="00BA005A">
          <w:rPr>
            <w:rFonts w:ascii="Segoe UI Light" w:hAnsi="Segoe UI Light" w:cs="Segoe UI Light"/>
            <w:sz w:val="22"/>
            <w:szCs w:val="22"/>
          </w:rPr>
          <w:t>model</w:t>
        </w:r>
      </w:ins>
      <w:ins w:id="953" w:author="Andrew Fryer (@DEEPFAT)" w:date="2017-12-13T13:59:00Z">
        <w:r w:rsidR="003A561A">
          <w:rPr>
            <w:rFonts w:ascii="Segoe UI Light" w:hAnsi="Segoe UI Light" w:cs="Segoe UI Light"/>
            <w:sz w:val="22"/>
            <w:szCs w:val="22"/>
          </w:rPr>
          <w:t xml:space="preserve"> </w:t>
        </w:r>
      </w:ins>
      <w:ins w:id="954" w:author="Andrew Fryer (@DEEPFAT)" w:date="2017-12-13T14:01:00Z">
        <w:r w:rsidR="00BA005A">
          <w:rPr>
            <w:rFonts w:ascii="Segoe UI Light" w:hAnsi="Segoe UI Light" w:cs="Segoe UI Light"/>
            <w:sz w:val="22"/>
            <w:szCs w:val="22"/>
          </w:rPr>
          <w:t>performs</w:t>
        </w:r>
      </w:ins>
      <w:ins w:id="955" w:author="Andrew Fryer (@DEEPFAT)" w:date="2017-12-13T13:59:00Z">
        <w:r w:rsidR="003A561A">
          <w:rPr>
            <w:rFonts w:ascii="Segoe UI Light" w:hAnsi="Segoe UI Light" w:cs="Segoe UI Light"/>
            <w:sz w:val="22"/>
            <w:szCs w:val="22"/>
          </w:rPr>
          <w:t xml:space="preserve"> across the data and the </w:t>
        </w:r>
      </w:ins>
      <w:ins w:id="956" w:author="Andrew Fryer (@DEEPFAT)" w:date="2017-12-13T14:00:00Z">
        <w:r w:rsidR="003A561A">
          <w:rPr>
            <w:rFonts w:ascii="Segoe UI Light" w:hAnsi="Segoe UI Light" w:cs="Segoe UI Light"/>
            <w:sz w:val="22"/>
            <w:szCs w:val="22"/>
          </w:rPr>
          <w:t xml:space="preserve">greater </w:t>
        </w:r>
      </w:ins>
      <w:ins w:id="957" w:author="Andrew Fryer (@DEEPFAT)" w:date="2017-12-13T13:59:00Z">
        <w:r w:rsidR="003A561A">
          <w:rPr>
            <w:rFonts w:ascii="Segoe UI Light" w:hAnsi="Segoe UI Light" w:cs="Segoe UI Light"/>
            <w:sz w:val="22"/>
            <w:szCs w:val="22"/>
          </w:rPr>
          <w:t>area under the cur</w:t>
        </w:r>
      </w:ins>
      <w:ins w:id="958" w:author="Andrew Fryer (@DEEPFAT)" w:date="2017-12-13T14:00:00Z">
        <w:r w:rsidR="003A561A">
          <w:rPr>
            <w:rFonts w:ascii="Segoe UI Light" w:hAnsi="Segoe UI Light" w:cs="Segoe UI Light"/>
            <w:sz w:val="22"/>
            <w:szCs w:val="22"/>
          </w:rPr>
          <w:t>ve the better the model is – up to a point that is. If the curv</w:t>
        </w:r>
      </w:ins>
      <w:ins w:id="959" w:author="Andrew Fryer (@DEEPFAT)" w:date="2017-12-13T14:01:00Z">
        <w:r w:rsidR="00BA005A">
          <w:rPr>
            <w:rFonts w:ascii="Segoe UI Light" w:hAnsi="Segoe UI Light" w:cs="Segoe UI Light"/>
            <w:sz w:val="22"/>
            <w:szCs w:val="22"/>
          </w:rPr>
          <w:t>e</w:t>
        </w:r>
      </w:ins>
      <w:ins w:id="960" w:author="Andrew Fryer (@DEEPFAT)" w:date="2017-12-13T14:00:00Z">
        <w:r w:rsidR="003A561A">
          <w:rPr>
            <w:rFonts w:ascii="Segoe UI Light" w:hAnsi="Segoe UI Light" w:cs="Segoe UI Light"/>
            <w:sz w:val="22"/>
            <w:szCs w:val="22"/>
          </w:rPr>
          <w:t xml:space="preserve"> is very close to </w:t>
        </w:r>
        <w:proofErr w:type="gramStart"/>
        <w:r w:rsidR="003A561A">
          <w:rPr>
            <w:rFonts w:ascii="Segoe UI Light" w:hAnsi="Segoe UI Light" w:cs="Segoe UI Light"/>
            <w:sz w:val="22"/>
            <w:szCs w:val="22"/>
          </w:rPr>
          <w:t>being</w:t>
        </w:r>
        <w:proofErr w:type="gramEnd"/>
        <w:r w:rsidR="003A561A">
          <w:rPr>
            <w:rFonts w:ascii="Segoe UI Light" w:hAnsi="Segoe UI Light" w:cs="Segoe UI Light"/>
            <w:sz w:val="22"/>
            <w:szCs w:val="22"/>
          </w:rPr>
          <w:t xml:space="preserve"> an upside down ‘L’ then the model is overf</w:t>
        </w:r>
      </w:ins>
      <w:ins w:id="961" w:author="Andrew Fryer (@DEEPFAT)" w:date="2017-12-13T14:01:00Z">
        <w:r w:rsidR="00BA005A">
          <w:rPr>
            <w:rFonts w:ascii="Segoe UI Light" w:hAnsi="Segoe UI Light" w:cs="Segoe UI Light"/>
            <w:sz w:val="22"/>
            <w:szCs w:val="22"/>
          </w:rPr>
          <w:t>i</w:t>
        </w:r>
      </w:ins>
      <w:ins w:id="962" w:author="Andrew Fryer (@DEEPFAT)" w:date="2017-12-13T14:00:00Z">
        <w:r w:rsidR="003A561A">
          <w:rPr>
            <w:rFonts w:ascii="Segoe UI Light" w:hAnsi="Segoe UI Light" w:cs="Segoe UI Light"/>
            <w:sz w:val="22"/>
            <w:szCs w:val="22"/>
          </w:rPr>
          <w:t xml:space="preserve">tted </w:t>
        </w:r>
        <w:r w:rsidR="00BA005A">
          <w:rPr>
            <w:rFonts w:ascii="Segoe UI Light" w:hAnsi="Segoe UI Light" w:cs="Segoe UI Light"/>
            <w:sz w:val="22"/>
            <w:szCs w:val="22"/>
          </w:rPr>
          <w:t xml:space="preserve">or there may be a feature in there that is actually a function of </w:t>
        </w:r>
      </w:ins>
      <w:ins w:id="963" w:author="Andrew Fryer (@DEEPFAT)" w:date="2017-12-13T14:01:00Z">
        <w:r w:rsidR="00BA005A">
          <w:rPr>
            <w:rFonts w:ascii="Segoe UI Light" w:hAnsi="Segoe UI Light" w:cs="Segoe UI Light"/>
            <w:sz w:val="22"/>
            <w:szCs w:val="22"/>
          </w:rPr>
          <w:t>the label</w:t>
        </w:r>
        <w:r w:rsidR="00B84522">
          <w:rPr>
            <w:rFonts w:ascii="Segoe UI Light" w:hAnsi="Segoe UI Light" w:cs="Segoe UI Light"/>
            <w:sz w:val="22"/>
            <w:szCs w:val="22"/>
          </w:rPr>
          <w:t xml:space="preserve">. Underneath the curve is the </w:t>
        </w:r>
      </w:ins>
      <w:ins w:id="964" w:author="Andrew Fryer (@DEEPFAT)" w:date="2017-12-13T14:03:00Z">
        <w:r w:rsidR="00CE3124">
          <w:rPr>
            <w:rFonts w:ascii="Segoe UI Light" w:hAnsi="Segoe UI Light" w:cs="Segoe UI Light"/>
            <w:sz w:val="22"/>
            <w:szCs w:val="22"/>
          </w:rPr>
          <w:t>confusion matrix</w:t>
        </w:r>
      </w:ins>
      <w:ins w:id="965" w:author="Frances Tibble" w:date="2017-12-14T08:10:00Z">
        <w:r w:rsidR="583FBBDD">
          <w:rPr>
            <w:rFonts w:ascii="Segoe UI Light" w:hAnsi="Segoe UI Light" w:cs="Segoe UI Light"/>
            <w:sz w:val="22"/>
            <w:szCs w:val="22"/>
          </w:rPr>
          <w:t>.</w:t>
        </w:r>
        <w:r w:rsidR="00CE3124">
          <w:rPr>
            <w:rFonts w:ascii="Segoe UI Light" w:hAnsi="Segoe UI Light" w:cs="Segoe UI Light"/>
            <w:sz w:val="22"/>
            <w:szCs w:val="22"/>
          </w:rPr>
          <w:t xml:space="preserve"> </w:t>
        </w:r>
        <w:r w:rsidR="583FBBDD">
          <w:rPr>
            <w:rFonts w:ascii="Segoe UI Light" w:hAnsi="Segoe UI Light" w:cs="Segoe UI Light"/>
            <w:sz w:val="22"/>
            <w:szCs w:val="22"/>
          </w:rPr>
          <w:t>T</w:t>
        </w:r>
      </w:ins>
      <w:ins w:id="966" w:author="Andrew Fryer (@DEEPFAT)" w:date="2017-12-13T14:03:00Z">
        <w:del w:id="967" w:author="Frances Tibble" w:date="2017-12-14T08:10:00Z">
          <w:r w:rsidR="00CE3124" w:rsidDel="583FBBDD">
            <w:rPr>
              <w:rFonts w:ascii="Segoe UI Light" w:hAnsi="Segoe UI Light" w:cs="Segoe UI Light"/>
              <w:sz w:val="22"/>
              <w:szCs w:val="22"/>
            </w:rPr>
            <w:delText xml:space="preserve"> t</w:delText>
          </w:r>
        </w:del>
        <w:r w:rsidR="00CE3124">
          <w:rPr>
            <w:rFonts w:ascii="Segoe UI Light" w:hAnsi="Segoe UI Light" w:cs="Segoe UI Light"/>
            <w:sz w:val="22"/>
            <w:szCs w:val="22"/>
          </w:rPr>
          <w:t xml:space="preserve">his grid of numbers is controlled by the threshold setting on the right </w:t>
        </w:r>
      </w:ins>
      <w:ins w:id="968" w:author="Andrew Fryer (@DEEPFAT)" w:date="2017-12-13T14:04:00Z">
        <w:r w:rsidR="008A2809">
          <w:rPr>
            <w:rFonts w:ascii="Segoe UI Light" w:hAnsi="Segoe UI Light" w:cs="Segoe UI Light"/>
            <w:sz w:val="22"/>
            <w:szCs w:val="22"/>
          </w:rPr>
          <w:t>-</w:t>
        </w:r>
      </w:ins>
      <w:ins w:id="969" w:author="Andrew Fryer (@DEEPFAT)" w:date="2017-12-13T14:03:00Z">
        <w:r w:rsidR="00CE3124">
          <w:rPr>
            <w:rFonts w:ascii="Segoe UI Light" w:hAnsi="Segoe UI Light" w:cs="Segoe UI Light"/>
            <w:sz w:val="22"/>
            <w:szCs w:val="22"/>
          </w:rPr>
          <w:t xml:space="preserve"> if the</w:t>
        </w:r>
      </w:ins>
      <w:ins w:id="970" w:author="Andrew Fryer (@DEEPFAT)" w:date="2017-12-13T14:04:00Z">
        <w:r w:rsidR="008A2809">
          <w:rPr>
            <w:rFonts w:ascii="Segoe UI Light" w:hAnsi="Segoe UI Light" w:cs="Segoe UI Light"/>
            <w:sz w:val="22"/>
            <w:szCs w:val="22"/>
          </w:rPr>
          <w:t xml:space="preserve"> scored probability of a record is over the</w:t>
        </w:r>
        <w:del w:id="971" w:author="Frances Tibble" w:date="2017-12-14T08:10:00Z">
          <w:r w:rsidR="008A2809" w:rsidDel="583FBBDD">
            <w:rPr>
              <w:rFonts w:ascii="Segoe UI Light" w:hAnsi="Segoe UI Light" w:cs="Segoe UI Light"/>
              <w:sz w:val="22"/>
              <w:szCs w:val="22"/>
            </w:rPr>
            <w:delText xml:space="preserve"> </w:delText>
          </w:r>
        </w:del>
      </w:ins>
      <w:ins w:id="972" w:author="Andrew Fryer (@DEEPFAT)" w:date="2017-12-13T14:03:00Z">
        <w:r w:rsidR="00CE3124">
          <w:rPr>
            <w:rFonts w:ascii="Segoe UI Light" w:hAnsi="Segoe UI Light" w:cs="Segoe UI Light"/>
            <w:sz w:val="22"/>
            <w:szCs w:val="22"/>
          </w:rPr>
          <w:t xml:space="preserve"> thresh</w:t>
        </w:r>
        <w:r w:rsidR="008A2809">
          <w:rPr>
            <w:rFonts w:ascii="Segoe UI Light" w:hAnsi="Segoe UI Light" w:cs="Segoe UI Light"/>
            <w:sz w:val="22"/>
            <w:szCs w:val="22"/>
          </w:rPr>
          <w:t>old</w:t>
        </w:r>
      </w:ins>
      <w:ins w:id="973" w:author="Andrew Fryer (@DEEPFAT)" w:date="2017-12-13T14:04:00Z">
        <w:r w:rsidR="008A2809">
          <w:rPr>
            <w:rFonts w:ascii="Segoe UI Light" w:hAnsi="Segoe UI Light" w:cs="Segoe UI Light"/>
            <w:sz w:val="22"/>
            <w:szCs w:val="22"/>
          </w:rPr>
          <w:t xml:space="preserve"> value (in this case 0.5) then it is scored as 1.</w:t>
        </w:r>
      </w:ins>
    </w:p>
    <w:p w14:paraId="48483C52" w14:textId="123AA3D4" w:rsidR="001A5071" w:rsidRDefault="006E7916" w:rsidP="00793E11">
      <w:pPr>
        <w:rPr>
          <w:ins w:id="974" w:author="Andrew Fryer (@DEEPFAT)" w:date="2017-12-13T14:06:00Z"/>
          <w:rFonts w:ascii="Segoe UI Light" w:hAnsi="Segoe UI Light" w:cs="Segoe UI Light"/>
          <w:sz w:val="22"/>
          <w:szCs w:val="22"/>
        </w:rPr>
      </w:pPr>
      <w:ins w:id="975" w:author="Andrew Fryer (@DEEPFAT)" w:date="2017-12-13T14:05:00Z">
        <w:r>
          <w:rPr>
            <w:rFonts w:ascii="Segoe UI Light" w:hAnsi="Segoe UI Light" w:cs="Segoe UI Light"/>
            <w:sz w:val="22"/>
            <w:szCs w:val="22"/>
          </w:rPr>
          <w:t>The calculations for accuracy etc. are as follows</w:t>
        </w:r>
      </w:ins>
      <w:ins w:id="976" w:author="Frances Tibble" w:date="2017-12-14T08:10:00Z">
        <w:r w:rsidR="583FBBDD">
          <w:rPr>
            <w:rFonts w:ascii="Segoe UI Light" w:hAnsi="Segoe UI Light" w:cs="Segoe UI Light"/>
            <w:sz w:val="22"/>
            <w:szCs w:val="22"/>
          </w:rPr>
          <w:t>:</w:t>
        </w:r>
      </w:ins>
      <w:ins w:id="977" w:author="Andrew Fryer (@DEEPFAT)" w:date="2017-12-13T14:04:00Z">
        <w:r w:rsidR="008A2809">
          <w:rPr>
            <w:rFonts w:ascii="Segoe UI Light" w:hAnsi="Segoe UI Light" w:cs="Segoe UI Light"/>
            <w:sz w:val="22"/>
            <w:szCs w:val="22"/>
          </w:rPr>
          <w:t xml:space="preserve"> </w:t>
        </w:r>
      </w:ins>
      <w:ins w:id="978" w:author="Andrew Fryer (@DEEPFAT)" w:date="2017-12-13T14:03:00Z">
        <w:r w:rsidR="008A2809">
          <w:rPr>
            <w:rFonts w:ascii="Segoe UI Light" w:hAnsi="Segoe UI Light" w:cs="Segoe UI Light"/>
            <w:sz w:val="22"/>
            <w:szCs w:val="22"/>
          </w:rPr>
          <w:t xml:space="preserve"> </w:t>
        </w:r>
      </w:ins>
    </w:p>
    <w:p w14:paraId="5B1EEC3B" w14:textId="654F0698" w:rsidR="00861B51" w:rsidRPr="0090410B" w:rsidRDefault="00861B51" w:rsidP="00861B51">
      <w:pPr>
        <w:rPr>
          <w:ins w:id="979" w:author="Andrew Fryer (@DEEPFAT)" w:date="2017-12-13T14:06:00Z"/>
          <w:rFonts w:ascii="Segoe UI Light" w:hAnsi="Segoe UI Light" w:cs="Segoe UI Light"/>
          <w:sz w:val="16"/>
          <w:szCs w:val="16"/>
        </w:rPr>
      </w:pPr>
      <w:ins w:id="980" w:author="Andrew Fryer (@DEEPFAT)" w:date="2017-12-13T14:06:00Z">
        <w:r w:rsidRPr="00207A97">
          <w:rPr>
            <w:rFonts w:ascii="Segoe UI Light" w:hAnsi="Segoe UI Light" w:cs="Segoe UI Light"/>
            <w:b/>
            <w:bCs/>
            <w:sz w:val="16"/>
            <w:szCs w:val="16"/>
          </w:rPr>
          <w:t>Accuracy</w:t>
        </w:r>
        <w:r w:rsidRPr="0090410B">
          <w:rPr>
            <w:rFonts w:ascii="Segoe UI Light" w:hAnsi="Segoe UI Light" w:cs="Segoe UI Light"/>
            <w:sz w:val="16"/>
            <w:szCs w:val="16"/>
          </w:rPr>
          <w:t xml:space="preserve"> = True Positives + True negatives over the overall total = </w:t>
        </w:r>
        <w:r>
          <w:rPr>
            <w:rFonts w:ascii="Segoe UI Light" w:hAnsi="Segoe UI Light" w:cs="Segoe UI Light"/>
            <w:sz w:val="16"/>
            <w:szCs w:val="16"/>
          </w:rPr>
          <w:t>0.747</w:t>
        </w:r>
      </w:ins>
    </w:p>
    <w:p w14:paraId="4C597C1C" w14:textId="05EECB81" w:rsidR="00861B51" w:rsidRPr="0090410B" w:rsidRDefault="00861B51" w:rsidP="00861B51">
      <w:pPr>
        <w:rPr>
          <w:ins w:id="981" w:author="Andrew Fryer (@DEEPFAT)" w:date="2017-12-13T14:06:00Z"/>
          <w:rFonts w:ascii="Segoe UI Light" w:hAnsi="Segoe UI Light" w:cs="Segoe UI Light"/>
          <w:sz w:val="16"/>
          <w:szCs w:val="16"/>
        </w:rPr>
      </w:pPr>
      <w:ins w:id="982" w:author="Andrew Fryer (@DEEPFAT)" w:date="2017-12-13T14:06:00Z">
        <w:r w:rsidRPr="00207A97">
          <w:rPr>
            <w:rFonts w:ascii="Segoe UI Light" w:hAnsi="Segoe UI Light" w:cs="Segoe UI Light"/>
            <w:b/>
            <w:bCs/>
            <w:sz w:val="16"/>
            <w:szCs w:val="16"/>
          </w:rPr>
          <w:t>Recall</w:t>
        </w:r>
        <w:r w:rsidRPr="0090410B">
          <w:rPr>
            <w:rFonts w:ascii="Segoe UI Light" w:hAnsi="Segoe UI Light" w:cs="Segoe UI Light"/>
            <w:sz w:val="16"/>
            <w:szCs w:val="16"/>
          </w:rPr>
          <w:t xml:space="preserve"> = true positives divided by true positives + false negatives = 0.</w:t>
        </w:r>
      </w:ins>
      <w:ins w:id="983" w:author="Andrew Fryer (@DEEPFAT)" w:date="2017-12-13T14:07:00Z">
        <w:r w:rsidR="00D25CEC">
          <w:rPr>
            <w:rFonts w:ascii="Segoe UI Light" w:hAnsi="Segoe UI Light" w:cs="Segoe UI Light"/>
            <w:sz w:val="16"/>
            <w:szCs w:val="16"/>
          </w:rPr>
          <w:t>352</w:t>
        </w:r>
      </w:ins>
      <w:ins w:id="984" w:author="Andrew Fryer (@DEEPFAT)" w:date="2017-12-13T14:06:00Z">
        <w:r w:rsidRPr="0090410B">
          <w:rPr>
            <w:rFonts w:ascii="Segoe UI Light" w:hAnsi="Segoe UI Light" w:cs="Segoe UI Light"/>
            <w:sz w:val="16"/>
            <w:szCs w:val="16"/>
          </w:rPr>
          <w:t xml:space="preserve"> </w:t>
        </w:r>
      </w:ins>
    </w:p>
    <w:p w14:paraId="1FFB0E7F" w14:textId="09653F0F" w:rsidR="00861B51" w:rsidRPr="0090410B" w:rsidRDefault="00861B51" w:rsidP="00861B51">
      <w:pPr>
        <w:rPr>
          <w:ins w:id="985" w:author="Andrew Fryer (@DEEPFAT)" w:date="2017-12-13T14:06:00Z"/>
          <w:rFonts w:ascii="Segoe UI Light" w:hAnsi="Segoe UI Light" w:cs="Segoe UI Light"/>
          <w:sz w:val="16"/>
          <w:szCs w:val="16"/>
        </w:rPr>
      </w:pPr>
      <w:ins w:id="986" w:author="Andrew Fryer (@DEEPFAT)" w:date="2017-12-13T14:06:00Z">
        <w:r w:rsidRPr="00207A97">
          <w:rPr>
            <w:rFonts w:ascii="Segoe UI Light" w:hAnsi="Segoe UI Light" w:cs="Segoe UI Light"/>
            <w:b/>
            <w:bCs/>
            <w:sz w:val="16"/>
            <w:szCs w:val="16"/>
          </w:rPr>
          <w:t>Precision</w:t>
        </w:r>
        <w:r w:rsidRPr="0090410B">
          <w:rPr>
            <w:rFonts w:ascii="Segoe UI Light" w:hAnsi="Segoe UI Light" w:cs="Segoe UI Light"/>
            <w:sz w:val="16"/>
            <w:szCs w:val="16"/>
          </w:rPr>
          <w:t xml:space="preserve"> = true positives divided by true positives + false positives = 0.</w:t>
        </w:r>
      </w:ins>
      <w:ins w:id="987" w:author="Andrew Fryer (@DEEPFAT)" w:date="2017-12-13T14:07:00Z">
        <w:r w:rsidR="00D25CEC">
          <w:rPr>
            <w:rFonts w:ascii="Segoe UI Light" w:hAnsi="Segoe UI Light" w:cs="Segoe UI Light"/>
            <w:sz w:val="16"/>
            <w:szCs w:val="16"/>
          </w:rPr>
          <w:t>826</w:t>
        </w:r>
      </w:ins>
    </w:p>
    <w:p w14:paraId="7D67ED2F" w14:textId="4AE9CA72" w:rsidR="00861B51" w:rsidRDefault="00861B51" w:rsidP="00861B51">
      <w:pPr>
        <w:rPr>
          <w:ins w:id="988" w:author="Andrew Fryer (@DEEPFAT)" w:date="2017-12-13T14:07:00Z"/>
          <w:rFonts w:ascii="Segoe UI Light" w:hAnsi="Segoe UI Light" w:cs="Segoe UI Light"/>
          <w:sz w:val="16"/>
          <w:szCs w:val="16"/>
        </w:rPr>
      </w:pPr>
      <w:ins w:id="989" w:author="Andrew Fryer (@DEEPFAT)" w:date="2017-12-13T14:06:00Z">
        <w:r w:rsidRPr="00207A97">
          <w:rPr>
            <w:rFonts w:ascii="Segoe UI Light" w:hAnsi="Segoe UI Light" w:cs="Segoe UI Light"/>
            <w:b/>
            <w:bCs/>
            <w:sz w:val="16"/>
            <w:szCs w:val="16"/>
          </w:rPr>
          <w:t>F1 score</w:t>
        </w:r>
        <w:r w:rsidRPr="0090410B">
          <w:rPr>
            <w:rFonts w:ascii="Segoe UI Light" w:hAnsi="Segoe UI Light" w:cs="Segoe UI Light"/>
            <w:sz w:val="16"/>
            <w:szCs w:val="16"/>
          </w:rPr>
          <w:t xml:space="preserve"> = .2 * (precision* recall)/ (precision + recall) = 0.</w:t>
        </w:r>
      </w:ins>
      <w:ins w:id="990" w:author="Andrew Fryer (@DEEPFAT)" w:date="2017-12-13T14:07:00Z">
        <w:r w:rsidR="00D25CEC">
          <w:rPr>
            <w:rFonts w:ascii="Segoe UI Light" w:hAnsi="Segoe UI Light" w:cs="Segoe UI Light"/>
            <w:sz w:val="16"/>
            <w:szCs w:val="16"/>
          </w:rPr>
          <w:t>494</w:t>
        </w:r>
      </w:ins>
    </w:p>
    <w:p w14:paraId="06372269" w14:textId="6E70B220" w:rsidR="00F136B4" w:rsidRDefault="00793E11" w:rsidP="00793E11">
      <w:pPr>
        <w:rPr>
          <w:ins w:id="991" w:author="Andrew Fryer (@DEEPFAT)" w:date="2017-12-13T10:57:00Z"/>
          <w:rFonts w:ascii="Segoe UI Light" w:hAnsi="Segoe UI Light" w:cs="Segoe UI Light"/>
          <w:sz w:val="22"/>
          <w:szCs w:val="22"/>
        </w:rPr>
      </w:pPr>
      <w:ins w:id="992" w:author="Andrew Fryer (@DEEPFAT)" w:date="2017-12-13T10:56:00Z">
        <w:r>
          <w:rPr>
            <w:rFonts w:ascii="Segoe UI Light" w:hAnsi="Segoe UI Light" w:cs="Segoe UI Light"/>
            <w:sz w:val="22"/>
            <w:szCs w:val="22"/>
          </w:rPr>
          <w:t>For extra credit you can do the evaluation in Python</w:t>
        </w:r>
        <w:r w:rsidR="00A50F6A">
          <w:rPr>
            <w:rFonts w:ascii="Segoe UI Light" w:hAnsi="Segoe UI Light" w:cs="Segoe UI Light"/>
            <w:sz w:val="22"/>
            <w:szCs w:val="22"/>
          </w:rPr>
          <w:t xml:space="preserve">.  </w:t>
        </w:r>
      </w:ins>
      <w:ins w:id="993" w:author="Andrew Fryer (@DEEPFAT)" w:date="2017-12-13T10:57:00Z">
        <w:r w:rsidR="00A50F6A">
          <w:rPr>
            <w:rFonts w:ascii="Segoe UI Light" w:hAnsi="Segoe UI Light" w:cs="Segoe UI Light"/>
            <w:sz w:val="22"/>
            <w:szCs w:val="22"/>
          </w:rPr>
          <w:t>Connect another Python modu</w:t>
        </w:r>
        <w:r w:rsidR="0035307F">
          <w:rPr>
            <w:rFonts w:ascii="Segoe UI Light" w:hAnsi="Segoe UI Light" w:cs="Segoe UI Light"/>
            <w:sz w:val="22"/>
            <w:szCs w:val="22"/>
          </w:rPr>
          <w:t>l</w:t>
        </w:r>
        <w:r w:rsidR="00A50F6A">
          <w:rPr>
            <w:rFonts w:ascii="Segoe UI Light" w:hAnsi="Segoe UI Light" w:cs="Segoe UI Light"/>
            <w:sz w:val="22"/>
            <w:szCs w:val="22"/>
          </w:rPr>
          <w:t>e and set it to the SAME VERSION as the earlier Python module (only one version can be used in any one experiment)</w:t>
        </w:r>
        <w:r w:rsidR="0035307F">
          <w:rPr>
            <w:rFonts w:ascii="Segoe UI Light" w:hAnsi="Segoe UI Light" w:cs="Segoe UI Light"/>
            <w:sz w:val="22"/>
            <w:szCs w:val="22"/>
          </w:rPr>
          <w:t>.</w:t>
        </w:r>
      </w:ins>
      <w:ins w:id="994" w:author="Andrew Fryer (@DEEPFAT)" w:date="2017-12-13T10:58:00Z">
        <w:r w:rsidR="004F5D31">
          <w:rPr>
            <w:rFonts w:ascii="Segoe UI Light" w:hAnsi="Segoe UI Light" w:cs="Segoe UI Light"/>
            <w:sz w:val="22"/>
            <w:szCs w:val="22"/>
          </w:rPr>
          <w:t xml:space="preserve">  The code </w:t>
        </w:r>
      </w:ins>
      <w:ins w:id="995" w:author="Andrew Fryer (@DEEPFAT)" w:date="2017-12-13T13:58:00Z">
        <w:r w:rsidR="00B63257">
          <w:rPr>
            <w:rFonts w:ascii="Segoe UI Light" w:hAnsi="Segoe UI Light" w:cs="Segoe UI Light"/>
            <w:sz w:val="22"/>
            <w:szCs w:val="22"/>
          </w:rPr>
          <w:t>you’ll need is this:</w:t>
        </w:r>
      </w:ins>
    </w:p>
    <w:p w14:paraId="40E3CFF4" w14:textId="77777777" w:rsidR="0035307F" w:rsidRPr="00793E11" w:rsidRDefault="0035307F">
      <w:pPr>
        <w:rPr>
          <w:ins w:id="996" w:author="Andrew Fryer (@DEEPFAT)" w:date="2017-12-13T10:34:00Z"/>
          <w:rFonts w:ascii="Segoe UI Light" w:hAnsi="Segoe UI Light" w:cs="Segoe UI Light"/>
          <w:sz w:val="22"/>
          <w:szCs w:val="22"/>
          <w:rPrChange w:id="997" w:author="Andrew Fryer (@DEEPFAT)" w:date="2017-12-13T10:56:00Z">
            <w:rPr>
              <w:ins w:id="998" w:author="Andrew Fryer (@DEEPFAT)" w:date="2017-12-13T10:34:00Z"/>
            </w:rPr>
          </w:rPrChange>
        </w:rPr>
      </w:pPr>
    </w:p>
    <w:p w14:paraId="6441076E" w14:textId="615873D5" w:rsidR="00537328" w:rsidDel="00213E9E" w:rsidRDefault="00537328" w:rsidP="00617211">
      <w:pPr>
        <w:rPr>
          <w:del w:id="999" w:author="Andrew Fryer (@DEEPFAT)" w:date="2017-12-13T10:34:00Z"/>
          <w:rFonts w:ascii="Segoe UI Light" w:hAnsi="Segoe UI Light" w:cs="Segoe UI Light"/>
          <w:sz w:val="22"/>
          <w:szCs w:val="22"/>
        </w:rPr>
      </w:pPr>
    </w:p>
    <w:p w14:paraId="654165ED" w14:textId="50FF235B" w:rsidR="0050571F" w:rsidDel="001F29B8" w:rsidRDefault="006949D8" w:rsidP="006949D8">
      <w:pPr>
        <w:rPr>
          <w:del w:id="1000" w:author="Andrew Fryer (@DEEPFAT)" w:date="2017-12-13T13:56:00Z"/>
          <w:rFonts w:ascii="Segoe UI Light" w:hAnsi="Segoe UI Light" w:cs="Segoe UI Light"/>
          <w:sz w:val="22"/>
          <w:szCs w:val="22"/>
        </w:rPr>
      </w:pPr>
      <w:del w:id="1001" w:author="Andrew Fryer (@DEEPFAT)" w:date="2017-12-13T13:56:00Z">
        <w:r w:rsidDel="001F29B8">
          <w:rPr>
            <w:rFonts w:ascii="Segoe UI Light" w:hAnsi="Segoe UI Light" w:cs="Segoe UI Light"/>
            <w:sz w:val="22"/>
            <w:szCs w:val="22"/>
          </w:rPr>
          <w:delText>After splitting the data, choose a classifier from the module list in the left</w:delText>
        </w:r>
      </w:del>
      <w:del w:id="1002" w:author="Andrew Fryer (@DEEPFAT)" w:date="2017-12-13T10:39:00Z">
        <w:r w:rsidDel="00DF18B4">
          <w:rPr>
            <w:rFonts w:ascii="Segoe UI Light" w:hAnsi="Segoe UI Light" w:cs="Segoe UI Light"/>
            <w:sz w:val="22"/>
            <w:szCs w:val="22"/>
          </w:rPr>
          <w:delText xml:space="preserve"> </w:delText>
        </w:r>
      </w:del>
      <w:del w:id="1003" w:author="Andrew Fryer (@DEEPFAT)" w:date="2017-12-13T13:56:00Z">
        <w:r w:rsidDel="001F29B8">
          <w:rPr>
            <w:rFonts w:ascii="Segoe UI Light" w:hAnsi="Segoe UI Light" w:cs="Segoe UI Light"/>
            <w:sz w:val="22"/>
            <w:szCs w:val="22"/>
          </w:rPr>
          <w:delText>hand menu. There are many classifiers depending on your prediction problem and the type of learning you want to use. In the accompanying deck with this lab there is a cheat sheet on which algorithm to use.</w:delText>
        </w:r>
        <w:r w:rsidRPr="00DA47DE" w:rsidDel="001F29B8">
          <w:rPr>
            <w:noProof/>
            <w:lang w:eastAsia="en-GB"/>
          </w:rPr>
          <w:delText xml:space="preserve"> </w:delText>
        </w:r>
        <w:r w:rsidDel="001F29B8">
          <w:rPr>
            <w:rFonts w:ascii="Segoe UI Light" w:hAnsi="Segoe UI Light" w:cs="Segoe UI Light"/>
            <w:sz w:val="22"/>
            <w:szCs w:val="22"/>
          </w:rPr>
          <w:delText xml:space="preserve"> For this lab we will use the ‘Two-Class Logistic Regression’ classifier module. Drag and drop this onto the workspace.</w:delText>
        </w:r>
      </w:del>
    </w:p>
    <w:p w14:paraId="127DA22A" w14:textId="606B0E6D" w:rsidR="006949D8" w:rsidDel="001F29B8" w:rsidRDefault="00705598">
      <w:pPr>
        <w:rPr>
          <w:del w:id="1004" w:author="Andrew Fryer (@DEEPFAT)" w:date="2017-12-13T13:56:00Z"/>
          <w:rFonts w:ascii="Segoe UI Light" w:hAnsi="Segoe UI Light" w:cs="Segoe UI Light"/>
          <w:sz w:val="22"/>
          <w:szCs w:val="22"/>
        </w:rPr>
      </w:pPr>
      <w:del w:id="1005" w:author="Andrew Fryer (@DEEPFAT)" w:date="2017-12-13T13:56:00Z">
        <w:r w:rsidDel="001F29B8">
          <w:rPr>
            <w:noProof/>
            <w:lang w:eastAsia="en-GB"/>
          </w:rPr>
          <w:drawing>
            <wp:inline distT="0" distB="0" distL="0" distR="0" wp14:anchorId="18AC1C0D" wp14:editId="16802ACE">
              <wp:extent cx="6188710" cy="3218815"/>
              <wp:effectExtent l="19050" t="19050" r="21590" b="19685"/>
              <wp:docPr id="175274301" name="Picture 17527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3218815"/>
                      </a:xfrm>
                      <a:prstGeom prst="rect">
                        <a:avLst/>
                      </a:prstGeom>
                      <a:ln w="19050">
                        <a:solidFill>
                          <a:schemeClr val="tx2">
                            <a:lumMod val="50000"/>
                          </a:schemeClr>
                        </a:solidFill>
                      </a:ln>
                    </pic:spPr>
                  </pic:pic>
                </a:graphicData>
              </a:graphic>
            </wp:inline>
          </w:drawing>
        </w:r>
      </w:del>
    </w:p>
    <w:p w14:paraId="16729B63" w14:textId="41F842D2" w:rsidR="00D74A97" w:rsidRPr="002D394E" w:rsidDel="001F29B8" w:rsidRDefault="006949D8" w:rsidP="005B6684">
      <w:pPr>
        <w:rPr>
          <w:del w:id="1006" w:author="Andrew Fryer (@DEEPFAT)" w:date="2017-12-13T13:56:00Z"/>
          <w:rFonts w:ascii="Segoe UI Light" w:hAnsi="Segoe UI Light" w:cs="Segoe UI Light"/>
          <w:sz w:val="22"/>
          <w:szCs w:val="22"/>
        </w:rPr>
      </w:pPr>
      <w:del w:id="1007" w:author="Andrew Fryer (@DEEPFAT)" w:date="2017-12-13T13:56:00Z">
        <w:r w:rsidDel="001F29B8">
          <w:rPr>
            <w:rFonts w:ascii="Segoe UI Light" w:hAnsi="Segoe UI Light" w:cs="Segoe UI Light"/>
            <w:sz w:val="22"/>
            <w:szCs w:val="22"/>
          </w:rPr>
          <w:delText>Next, drag and drop a ‘Train</w:delText>
        </w:r>
        <w:r w:rsidRPr="00D74A97" w:rsidDel="001F29B8">
          <w:rPr>
            <w:rFonts w:ascii="Segoe UI Light" w:hAnsi="Segoe UI Light" w:cs="Segoe UI Light"/>
            <w:sz w:val="22"/>
            <w:szCs w:val="22"/>
          </w:rPr>
          <w:delText xml:space="preserve"> Mo</w:delText>
        </w:r>
        <w:r w:rsidDel="001F29B8">
          <w:rPr>
            <w:rFonts w:ascii="Segoe UI Light" w:hAnsi="Segoe UI Light" w:cs="Segoe UI Light"/>
            <w:sz w:val="22"/>
            <w:szCs w:val="22"/>
          </w:rPr>
          <w:delText>del’ module</w:delText>
        </w:r>
        <w:r w:rsidRPr="00D74A97" w:rsidDel="001F29B8">
          <w:rPr>
            <w:rFonts w:ascii="Segoe UI Light" w:hAnsi="Segoe UI Light" w:cs="Segoe UI Light"/>
            <w:sz w:val="22"/>
            <w:szCs w:val="22"/>
          </w:rPr>
          <w:delText xml:space="preserve"> onto the workspace</w:delText>
        </w:r>
        <w:r w:rsidDel="001F29B8">
          <w:rPr>
            <w:rFonts w:ascii="Segoe UI Light" w:hAnsi="Segoe UI Light" w:cs="Segoe UI Light"/>
            <w:sz w:val="22"/>
            <w:szCs w:val="22"/>
          </w:rPr>
          <w:delText>. C</w:delText>
        </w:r>
        <w:r w:rsidRPr="00D74A97" w:rsidDel="001F29B8">
          <w:rPr>
            <w:rFonts w:ascii="Segoe UI Light" w:hAnsi="Segoe UI Light" w:cs="Segoe UI Light"/>
            <w:sz w:val="22"/>
            <w:szCs w:val="22"/>
          </w:rPr>
          <w:delText>onnect the classifier</w:delText>
        </w:r>
        <w:r w:rsidDel="001F29B8">
          <w:rPr>
            <w:rFonts w:ascii="Segoe UI Light" w:hAnsi="Segoe UI Light" w:cs="Segoe UI Light"/>
            <w:sz w:val="22"/>
            <w:szCs w:val="22"/>
          </w:rPr>
          <w:delText xml:space="preserve"> to the left input port and connect </w:delText>
        </w:r>
        <w:r w:rsidRPr="00D74A97" w:rsidDel="001F29B8">
          <w:rPr>
            <w:rFonts w:ascii="Segoe UI Light" w:hAnsi="Segoe UI Light" w:cs="Segoe UI Light"/>
            <w:sz w:val="22"/>
            <w:szCs w:val="22"/>
          </w:rPr>
          <w:delText>the training data</w:delText>
        </w:r>
        <w:r w:rsidDel="001F29B8">
          <w:rPr>
            <w:rFonts w:ascii="Segoe UI Light" w:hAnsi="Segoe UI Light" w:cs="Segoe UI Light"/>
            <w:sz w:val="22"/>
            <w:szCs w:val="22"/>
          </w:rPr>
          <w:delText xml:space="preserve"> to the right input</w:delText>
        </w:r>
        <w:r w:rsidRPr="00D74A97" w:rsidDel="001F29B8">
          <w:rPr>
            <w:rFonts w:ascii="Segoe UI Light" w:hAnsi="Segoe UI Light" w:cs="Segoe UI Light"/>
            <w:sz w:val="22"/>
            <w:szCs w:val="22"/>
          </w:rPr>
          <w:delText xml:space="preserve"> </w:delText>
        </w:r>
        <w:r w:rsidDel="001F29B8">
          <w:rPr>
            <w:rFonts w:ascii="Segoe UI Light" w:hAnsi="Segoe UI Light" w:cs="Segoe UI Light"/>
            <w:sz w:val="22"/>
            <w:szCs w:val="22"/>
          </w:rPr>
          <w:delText>port.</w:delText>
        </w:r>
      </w:del>
    </w:p>
    <w:p w14:paraId="7749FD58" w14:textId="707CCE92" w:rsidR="00C258B1" w:rsidDel="001F29B8" w:rsidRDefault="00A00AF4" w:rsidP="005B6684">
      <w:pPr>
        <w:rPr>
          <w:del w:id="1008" w:author="Andrew Fryer (@DEEPFAT)" w:date="2017-12-13T13:56:00Z"/>
          <w:rFonts w:ascii="Segoe UI Light" w:hAnsi="Segoe UI Light" w:cs="Segoe UI Light"/>
          <w:sz w:val="22"/>
          <w:szCs w:val="22"/>
        </w:rPr>
      </w:pPr>
      <w:del w:id="1009" w:author="Andrew Fryer (@DEEPFAT)" w:date="2017-12-13T13:56:00Z">
        <w:r w:rsidDel="001F29B8">
          <w:rPr>
            <w:noProof/>
            <w:lang w:eastAsia="en-GB"/>
          </w:rPr>
          <w:drawing>
            <wp:inline distT="0" distB="0" distL="0" distR="0" wp14:anchorId="5AA55877" wp14:editId="00CABE8B">
              <wp:extent cx="6188710" cy="3987800"/>
              <wp:effectExtent l="19050" t="19050" r="21590" b="12700"/>
              <wp:docPr id="175274302" name="Picture 17527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987800"/>
                      </a:xfrm>
                      <a:prstGeom prst="rect">
                        <a:avLst/>
                      </a:prstGeom>
                      <a:ln w="19050">
                        <a:solidFill>
                          <a:schemeClr val="tx2">
                            <a:lumMod val="50000"/>
                          </a:schemeClr>
                        </a:solidFill>
                      </a:ln>
                    </pic:spPr>
                  </pic:pic>
                </a:graphicData>
              </a:graphic>
            </wp:inline>
          </w:drawing>
        </w:r>
        <w:r w:rsidR="00D74A97" w:rsidDel="001F29B8">
          <w:rPr>
            <w:rFonts w:ascii="Segoe UI Light" w:hAnsi="Segoe UI Light" w:cs="Segoe UI Light"/>
            <w:sz w:val="22"/>
            <w:szCs w:val="22"/>
          </w:rPr>
          <w:delText xml:space="preserve"> </w:delText>
        </w:r>
      </w:del>
    </w:p>
    <w:p w14:paraId="5D3D8CD5" w14:textId="7F0DB909" w:rsidR="00DA47DE" w:rsidDel="001F29B8" w:rsidRDefault="00DA47DE" w:rsidP="00D74A97">
      <w:pPr>
        <w:ind w:left="3600"/>
        <w:rPr>
          <w:del w:id="1010" w:author="Andrew Fryer (@DEEPFAT)" w:date="2017-12-13T13:56:00Z"/>
          <w:noProof/>
          <w:lang w:eastAsia="en-GB"/>
        </w:rPr>
      </w:pPr>
    </w:p>
    <w:p w14:paraId="507169BE" w14:textId="46A7C56A" w:rsidR="008E13D3" w:rsidDel="001F29B8" w:rsidRDefault="00C258B1" w:rsidP="005B6684">
      <w:pPr>
        <w:rPr>
          <w:del w:id="1011" w:author="Andrew Fryer (@DEEPFAT)" w:date="2017-12-13T13:56:00Z"/>
          <w:rFonts w:ascii="Segoe UI Light" w:hAnsi="Segoe UI Light" w:cs="Segoe UI Light"/>
          <w:sz w:val="22"/>
          <w:szCs w:val="22"/>
        </w:rPr>
      </w:pPr>
      <w:del w:id="1012" w:author="Andrew Fryer (@DEEPFAT)" w:date="2017-12-13T13:56:00Z">
        <w:r w:rsidDel="001F29B8">
          <w:rPr>
            <w:rFonts w:ascii="Segoe UI Light" w:hAnsi="Segoe UI Light" w:cs="Segoe UI Light"/>
            <w:sz w:val="22"/>
            <w:szCs w:val="22"/>
          </w:rPr>
          <w:delText xml:space="preserve">Select the Train module and look at the properties menu. Click on the ‘Launch Column Selector’ module and </w:delText>
        </w:r>
        <w:r w:rsidR="00187DF4" w:rsidDel="001F29B8">
          <w:rPr>
            <w:rFonts w:ascii="Segoe UI Light" w:hAnsi="Segoe UI Light" w:cs="Segoe UI Light"/>
            <w:sz w:val="22"/>
            <w:szCs w:val="22"/>
          </w:rPr>
          <w:delText>you can choose the column you want to learn (our label) by selecting ‘Include’ and the next drop down ‘All Labels’</w:delText>
        </w:r>
      </w:del>
    </w:p>
    <w:p w14:paraId="59F9C3D5" w14:textId="3F911E8E" w:rsidR="006949D8" w:rsidRPr="00EE7481" w:rsidDel="001F29B8" w:rsidRDefault="006949D8" w:rsidP="005B6684">
      <w:pPr>
        <w:rPr>
          <w:del w:id="1013" w:author="Andrew Fryer (@DEEPFAT)" w:date="2017-12-13T13:56:00Z"/>
          <w:rFonts w:ascii="Segoe UI Light" w:hAnsi="Segoe UI Light" w:cs="Segoe UI Light"/>
          <w:sz w:val="22"/>
          <w:szCs w:val="22"/>
        </w:rPr>
      </w:pPr>
      <w:del w:id="1014" w:author="Andrew Fryer (@DEEPFAT)" w:date="2017-12-13T13:56:00Z">
        <w:r w:rsidDel="001F29B8">
          <w:rPr>
            <w:rFonts w:ascii="Segoe UI Light" w:hAnsi="Segoe UI Light" w:cs="Segoe UI Light"/>
            <w:sz w:val="22"/>
            <w:szCs w:val="22"/>
          </w:rPr>
          <w:delText>Next use a ‘Score</w:delText>
        </w:r>
        <w:r w:rsidRPr="00D74A97" w:rsidDel="001F29B8">
          <w:rPr>
            <w:rFonts w:ascii="Segoe UI Light" w:hAnsi="Segoe UI Light" w:cs="Segoe UI Light"/>
            <w:sz w:val="22"/>
            <w:szCs w:val="22"/>
          </w:rPr>
          <w:delText xml:space="preserve"> Model</w:delText>
        </w:r>
        <w:r w:rsidDel="001F29B8">
          <w:rPr>
            <w:rFonts w:ascii="Segoe UI Light" w:hAnsi="Segoe UI Light" w:cs="Segoe UI Light"/>
            <w:sz w:val="22"/>
            <w:szCs w:val="22"/>
          </w:rPr>
          <w:delText>’ module</w:delText>
        </w:r>
        <w:r w:rsidRPr="00D74A97" w:rsidDel="001F29B8">
          <w:rPr>
            <w:rFonts w:ascii="Segoe UI Light" w:hAnsi="Segoe UI Light" w:cs="Segoe UI Light"/>
            <w:sz w:val="22"/>
            <w:szCs w:val="22"/>
          </w:rPr>
          <w:delText xml:space="preserve"> to score the trained classifier against the </w:delText>
        </w:r>
        <w:r w:rsidDel="001F29B8">
          <w:rPr>
            <w:rFonts w:ascii="Segoe UI Light" w:hAnsi="Segoe UI Light" w:cs="Segoe UI Light"/>
            <w:sz w:val="22"/>
            <w:szCs w:val="22"/>
          </w:rPr>
          <w:delText>test</w:delText>
        </w:r>
        <w:r w:rsidRPr="00D74A97" w:rsidDel="001F29B8">
          <w:rPr>
            <w:rFonts w:ascii="Segoe UI Light" w:hAnsi="Segoe UI Light" w:cs="Segoe UI Light"/>
            <w:sz w:val="22"/>
            <w:szCs w:val="22"/>
          </w:rPr>
          <w:delText xml:space="preserve"> data.</w:delText>
        </w:r>
        <w:r w:rsidDel="001F29B8">
          <w:rPr>
            <w:rFonts w:ascii="Segoe UI Light" w:hAnsi="Segoe UI Light" w:cs="Segoe UI Light"/>
            <w:sz w:val="22"/>
            <w:szCs w:val="22"/>
          </w:rPr>
          <w:delText xml:space="preserve"> There are no parameters to set for the score module.</w:delText>
        </w:r>
      </w:del>
    </w:p>
    <w:p w14:paraId="629A714F" w14:textId="3D4DF85D" w:rsidR="006949D8" w:rsidDel="001F29B8" w:rsidRDefault="006949D8" w:rsidP="006949D8">
      <w:pPr>
        <w:ind w:left="720"/>
        <w:rPr>
          <w:del w:id="1015" w:author="Andrew Fryer (@DEEPFAT)" w:date="2017-12-13T13:56:00Z"/>
          <w:rFonts w:ascii="Segoe UI Light" w:hAnsi="Segoe UI Light" w:cs="Segoe UI Light"/>
          <w:sz w:val="22"/>
          <w:szCs w:val="22"/>
        </w:rPr>
      </w:pPr>
    </w:p>
    <w:p w14:paraId="55211F9A" w14:textId="31D2A6CE" w:rsidR="008E13D3" w:rsidRPr="00EE7481" w:rsidDel="001F29B8" w:rsidRDefault="00A00AF4" w:rsidP="005B6684">
      <w:pPr>
        <w:rPr>
          <w:del w:id="1016" w:author="Andrew Fryer (@DEEPFAT)" w:date="2017-12-13T13:56:00Z"/>
          <w:rFonts w:ascii="Segoe UI Light" w:hAnsi="Segoe UI Light" w:cs="Segoe UI Light"/>
          <w:sz w:val="22"/>
          <w:szCs w:val="22"/>
        </w:rPr>
      </w:pPr>
      <w:del w:id="1017" w:author="Andrew Fryer (@DEEPFAT)" w:date="2017-12-13T13:56:00Z">
        <w:r w:rsidDel="001F29B8">
          <w:rPr>
            <w:noProof/>
            <w:lang w:eastAsia="en-GB"/>
          </w:rPr>
          <w:drawing>
            <wp:inline distT="0" distB="0" distL="0" distR="0" wp14:anchorId="638EFDFA" wp14:editId="05686454">
              <wp:extent cx="6188710" cy="3351530"/>
              <wp:effectExtent l="19050" t="19050" r="21590" b="20320"/>
              <wp:docPr id="175274304" name="Picture 17527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3351530"/>
                      </a:xfrm>
                      <a:prstGeom prst="rect">
                        <a:avLst/>
                      </a:prstGeom>
                      <a:ln w="19050">
                        <a:solidFill>
                          <a:schemeClr val="tx2">
                            <a:lumMod val="50000"/>
                          </a:schemeClr>
                        </a:solidFill>
                      </a:ln>
                    </pic:spPr>
                  </pic:pic>
                </a:graphicData>
              </a:graphic>
            </wp:inline>
          </w:drawing>
        </w:r>
        <w:r w:rsidR="00DA47DE" w:rsidDel="001F29B8">
          <w:rPr>
            <w:rFonts w:ascii="Segoe UI Light" w:hAnsi="Segoe UI Light" w:cs="Segoe UI Light"/>
            <w:sz w:val="22"/>
            <w:szCs w:val="22"/>
          </w:rPr>
          <w:delText xml:space="preserve"> </w:delText>
        </w:r>
      </w:del>
    </w:p>
    <w:p w14:paraId="00DE8A67" w14:textId="7955FA9C" w:rsidR="000D7AE0" w:rsidDel="001F29B8" w:rsidRDefault="000D7AE0" w:rsidP="008E13D3">
      <w:pPr>
        <w:rPr>
          <w:del w:id="1018" w:author="Andrew Fryer (@DEEPFAT)" w:date="2017-12-13T13:56:00Z"/>
          <w:rFonts w:ascii="Segoe UI Light" w:hAnsi="Segoe UI Light" w:cs="Segoe UI Light"/>
          <w:sz w:val="22"/>
          <w:szCs w:val="22"/>
        </w:rPr>
      </w:pPr>
    </w:p>
    <w:p w14:paraId="4AB156A5" w14:textId="1F17EB63" w:rsidR="000D7AE0" w:rsidDel="001F29B8" w:rsidRDefault="000D7AE0" w:rsidP="008E13D3">
      <w:pPr>
        <w:rPr>
          <w:del w:id="1019" w:author="Andrew Fryer (@DEEPFAT)" w:date="2017-12-13T13:56:00Z"/>
          <w:rFonts w:ascii="Segoe UI Light" w:hAnsi="Segoe UI Light" w:cs="Segoe UI Light"/>
          <w:sz w:val="22"/>
          <w:szCs w:val="22"/>
        </w:rPr>
      </w:pPr>
      <w:del w:id="1020" w:author="Andrew Fryer (@DEEPFAT)" w:date="2017-12-13T13:56:00Z">
        <w:r w:rsidDel="001F29B8">
          <w:rPr>
            <w:rFonts w:ascii="Segoe UI Light" w:hAnsi="Segoe UI Light" w:cs="Segoe UI Light"/>
            <w:sz w:val="22"/>
            <w:szCs w:val="22"/>
          </w:rPr>
          <w:delText>If we now run the experiment again by clicking on the run icon is on the toolbar at the bottom of ML studio we can see how well the model does by clicking on the small circle at the bottom of the Score Model once the experiment has run:</w:delText>
        </w:r>
      </w:del>
    </w:p>
    <w:p w14:paraId="59E75BC2" w14:textId="7740D6B9" w:rsidR="00D0329D" w:rsidDel="001F29B8" w:rsidRDefault="00D0329D" w:rsidP="008E13D3">
      <w:pPr>
        <w:rPr>
          <w:del w:id="1021" w:author="Andrew Fryer (@DEEPFAT)" w:date="2017-12-13T13:56:00Z"/>
          <w:rFonts w:ascii="Segoe UI Light" w:hAnsi="Segoe UI Light" w:cs="Segoe UI Light"/>
          <w:sz w:val="22"/>
          <w:szCs w:val="22"/>
        </w:rPr>
      </w:pPr>
      <w:del w:id="1022" w:author="Andrew Fryer (@DEEPFAT)" w:date="2017-12-13T13:56:00Z">
        <w:r w:rsidDel="001F29B8">
          <w:rPr>
            <w:noProof/>
            <w:lang w:eastAsia="en-GB"/>
          </w:rPr>
          <w:drawing>
            <wp:inline distT="0" distB="0" distL="0" distR="0" wp14:anchorId="03D7CF34" wp14:editId="7D9951CD">
              <wp:extent cx="6188710" cy="2953385"/>
              <wp:effectExtent l="19050" t="19050" r="2159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2953385"/>
                      </a:xfrm>
                      <a:prstGeom prst="rect">
                        <a:avLst/>
                      </a:prstGeom>
                      <a:ln w="19050">
                        <a:solidFill>
                          <a:schemeClr val="tx2">
                            <a:lumMod val="50000"/>
                          </a:schemeClr>
                        </a:solidFill>
                      </a:ln>
                    </pic:spPr>
                  </pic:pic>
                </a:graphicData>
              </a:graphic>
            </wp:inline>
          </w:drawing>
        </w:r>
      </w:del>
    </w:p>
    <w:p w14:paraId="6FEBCFAC" w14:textId="74F69936" w:rsidR="00D0329D" w:rsidDel="001F29B8" w:rsidRDefault="00D0329D" w:rsidP="008E13D3">
      <w:pPr>
        <w:rPr>
          <w:del w:id="1023" w:author="Andrew Fryer (@DEEPFAT)" w:date="2017-12-13T13:56:00Z"/>
          <w:rFonts w:ascii="Segoe UI Light" w:hAnsi="Segoe UI Light" w:cs="Segoe UI Light"/>
          <w:sz w:val="22"/>
          <w:szCs w:val="22"/>
        </w:rPr>
      </w:pPr>
      <w:del w:id="1024" w:author="Andrew Fryer (@DEEPFAT)" w:date="2017-12-13T13:56:00Z">
        <w:r w:rsidDel="001F29B8">
          <w:rPr>
            <w:rFonts w:ascii="Segoe UI Light" w:hAnsi="Segoe UI Light" w:cs="Segoe UI Light"/>
            <w:sz w:val="22"/>
            <w:szCs w:val="22"/>
          </w:rPr>
          <w:lastRenderedPageBreak/>
          <w:delText>We can see the score experiment has added two new columns, Scored Labels and Scored Probabilities to the data set, the Scored Label is the prediction of the Arrdel15 column, and the Scored Probability is how confident the model is that the label is 1.  If we scroll across we could compare the Scored Label with ArrDel15 for each of the rows but what we really need is way to evaluate the scores overall. Azure Ml does provide a module for the (Evaluate Module) but we could also add our own version by writing a Python script.</w:delText>
        </w:r>
      </w:del>
    </w:p>
    <w:p w14:paraId="14AAB69C" w14:textId="5E0C7D0A" w:rsidR="0031497F" w:rsidDel="001F29B8" w:rsidRDefault="00D0329D" w:rsidP="008E13D3">
      <w:pPr>
        <w:rPr>
          <w:del w:id="1025" w:author="Andrew Fryer (@DEEPFAT)" w:date="2017-12-13T13:56:00Z"/>
          <w:rFonts w:ascii="Segoe UI Light" w:hAnsi="Segoe UI Light" w:cs="Segoe UI Light"/>
          <w:sz w:val="22"/>
          <w:szCs w:val="22"/>
        </w:rPr>
      </w:pPr>
      <w:del w:id="1026" w:author="Andrew Fryer (@DEEPFAT)" w:date="2017-12-13T13:56:00Z">
        <w:r w:rsidDel="001F29B8">
          <w:rPr>
            <w:rFonts w:ascii="Segoe UI Light" w:hAnsi="Segoe UI Light" w:cs="Segoe UI Light"/>
            <w:sz w:val="22"/>
            <w:szCs w:val="22"/>
          </w:rPr>
          <w:delText>First we need to drag a Python module onto the design surface</w:delText>
        </w:r>
        <w:r w:rsidR="0031497F" w:rsidDel="001F29B8">
          <w:rPr>
            <w:rFonts w:ascii="Segoe UI Light" w:hAnsi="Segoe UI Light" w:cs="Segoe UI Light"/>
            <w:sz w:val="22"/>
            <w:szCs w:val="22"/>
          </w:rPr>
          <w:delText>:</w:delText>
        </w:r>
      </w:del>
    </w:p>
    <w:p w14:paraId="604A506F" w14:textId="57C00E4A" w:rsidR="0031497F" w:rsidDel="001F29B8" w:rsidRDefault="00E75DA9" w:rsidP="008E13D3">
      <w:pPr>
        <w:rPr>
          <w:del w:id="1027" w:author="Andrew Fryer (@DEEPFAT)" w:date="2017-12-13T13:56:00Z"/>
          <w:rFonts w:ascii="Segoe UI Light" w:hAnsi="Segoe UI Light" w:cs="Segoe UI Light"/>
          <w:sz w:val="22"/>
          <w:szCs w:val="22"/>
        </w:rPr>
      </w:pPr>
      <w:del w:id="1028" w:author="Andrew Fryer (@DEEPFAT)" w:date="2017-12-13T13:56:00Z">
        <w:r w:rsidDel="001F29B8">
          <w:rPr>
            <w:noProof/>
            <w:lang w:eastAsia="en-GB"/>
          </w:rPr>
          <w:drawing>
            <wp:inline distT="0" distB="0" distL="0" distR="0" wp14:anchorId="1A105F2D" wp14:editId="48C9376F">
              <wp:extent cx="6215676" cy="314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0758" cy="3151224"/>
                      </a:xfrm>
                      <a:prstGeom prst="rect">
                        <a:avLst/>
                      </a:prstGeom>
                    </pic:spPr>
                  </pic:pic>
                </a:graphicData>
              </a:graphic>
            </wp:inline>
          </w:drawing>
        </w:r>
      </w:del>
    </w:p>
    <w:p w14:paraId="38B3AC0B" w14:textId="061B42FA" w:rsidR="00D0329D" w:rsidDel="001F29B8" w:rsidRDefault="00E75DA9" w:rsidP="00E75DA9">
      <w:pPr>
        <w:rPr>
          <w:del w:id="1029" w:author="Andrew Fryer (@DEEPFAT)" w:date="2017-12-13T13:56:00Z"/>
          <w:rFonts w:ascii="Segoe UI Light" w:hAnsi="Segoe UI Light" w:cs="Segoe UI Light"/>
          <w:sz w:val="22"/>
          <w:szCs w:val="22"/>
        </w:rPr>
      </w:pPr>
      <w:del w:id="1030" w:author="Andrew Fryer (@DEEPFAT)" w:date="2017-12-13T13:56:00Z">
        <w:r w:rsidDel="001F29B8">
          <w:rPr>
            <w:rFonts w:ascii="Segoe UI Light" w:hAnsi="Segoe UI Light" w:cs="Segoe UI Light"/>
            <w:sz w:val="22"/>
            <w:szCs w:val="22"/>
          </w:rPr>
          <w:delText xml:space="preserve">The Python module already has stub code in it load the data we are working on into dataframe1.  We are going to plot a curve the </w:delText>
        </w:r>
        <w:r w:rsidR="00127042" w:rsidDel="001F29B8">
          <w:fldChar w:fldCharType="begin"/>
        </w:r>
        <w:r w:rsidR="00127042" w:rsidDel="001F29B8">
          <w:delInstrText xml:space="preserve"> HYPERLINK "https://en.wikipedia.org/wiki/Receiver_operating_characteristic" </w:delInstrText>
        </w:r>
        <w:r w:rsidR="00127042" w:rsidDel="001F29B8">
          <w:fldChar w:fldCharType="separate"/>
        </w:r>
        <w:r w:rsidRPr="00E75DA9" w:rsidDel="001F29B8">
          <w:rPr>
            <w:rStyle w:val="Hyperlink"/>
            <w:rFonts w:ascii="Segoe UI Light" w:hAnsi="Segoe UI Light" w:cs="Segoe UI Light"/>
            <w:sz w:val="22"/>
            <w:szCs w:val="22"/>
          </w:rPr>
          <w:delText>Receiver Operator</w:delText>
        </w:r>
        <w:r w:rsidDel="001F29B8">
          <w:rPr>
            <w:rStyle w:val="Hyperlink"/>
            <w:rFonts w:ascii="Segoe UI Light" w:hAnsi="Segoe UI Light" w:cs="Segoe UI Light"/>
            <w:sz w:val="22"/>
            <w:szCs w:val="22"/>
          </w:rPr>
          <w:delText xml:space="preserve"> Characteristic</w:delText>
        </w:r>
        <w:r w:rsidRPr="00E75DA9" w:rsidDel="001F29B8">
          <w:rPr>
            <w:rStyle w:val="Hyperlink"/>
            <w:rFonts w:ascii="Segoe UI Light" w:hAnsi="Segoe UI Light" w:cs="Segoe UI Light"/>
            <w:sz w:val="22"/>
            <w:szCs w:val="22"/>
          </w:rPr>
          <w:delText xml:space="preserve"> Curve</w:delText>
        </w:r>
        <w:r w:rsidR="00127042" w:rsidDel="001F29B8">
          <w:rPr>
            <w:rStyle w:val="Hyperlink"/>
            <w:rFonts w:ascii="Segoe UI Light" w:hAnsi="Segoe UI Light" w:cs="Segoe UI Light"/>
            <w:sz w:val="22"/>
            <w:szCs w:val="22"/>
          </w:rPr>
          <w:fldChar w:fldCharType="end"/>
        </w:r>
        <w:r w:rsidDel="001F29B8">
          <w:rPr>
            <w:rFonts w:ascii="Segoe UI Light" w:hAnsi="Segoe UI Light" w:cs="Segoe UI Light"/>
            <w:sz w:val="22"/>
            <w:szCs w:val="22"/>
          </w:rPr>
          <w:delText xml:space="preserve"> </w:delText>
        </w:r>
      </w:del>
      <w:ins w:id="1031" w:author="Ed Baker" w:date="2016-09-01T09:04:00Z">
        <w:del w:id="1032" w:author="Andrew Fryer (@DEEPFAT)" w:date="2017-12-13T13:56:00Z">
          <w:r w:rsidR="00E93D8A" w:rsidDel="001F29B8">
            <w:rPr>
              <w:rFonts w:ascii="Segoe UI Light" w:hAnsi="Segoe UI Light" w:cs="Segoe UI Light"/>
              <w:sz w:val="22"/>
              <w:szCs w:val="22"/>
            </w:rPr>
            <w:delText xml:space="preserve"> (RoC)</w:delText>
          </w:r>
        </w:del>
      </w:ins>
      <w:del w:id="1033" w:author="Andrew Fryer (@DEEPFAT)" w:date="2017-12-13T13:56:00Z">
        <w:r w:rsidDel="001F29B8">
          <w:rPr>
            <w:rFonts w:ascii="Segoe UI Light" w:hAnsi="Segoe UI Light" w:cs="Segoe UI Light"/>
            <w:sz w:val="22"/>
            <w:szCs w:val="22"/>
          </w:rPr>
          <w:delText>to get an idea of how our model is performing by replacing the sample code in the module with this script</w:delText>
        </w:r>
        <w:r w:rsidR="00D0329D" w:rsidDel="001F29B8">
          <w:rPr>
            <w:rFonts w:ascii="Segoe UI Light" w:hAnsi="Segoe UI Light" w:cs="Segoe UI Light"/>
            <w:sz w:val="22"/>
            <w:szCs w:val="22"/>
          </w:rPr>
          <w:delText>:</w:delText>
        </w:r>
      </w:del>
    </w:p>
    <w:p w14:paraId="700D07FF" w14:textId="55F07A13" w:rsidR="005C29F3" w:rsidRPr="00395D45" w:rsidRDefault="005C29F3" w:rsidP="005C29F3">
      <w:pPr>
        <w:spacing w:after="80"/>
        <w:rPr>
          <w:ins w:id="1034" w:author="Andrew Fryer (@DEEPFAT)" w:date="2017-12-14T16:52:00Z"/>
          <w:rFonts w:ascii="Segoe UI Light" w:hAnsi="Segoe UI Light" w:cs="Segoe UI Light"/>
          <w:sz w:val="22"/>
          <w:szCs w:val="22"/>
        </w:rPr>
      </w:pPr>
      <w:ins w:id="1035" w:author="Andrew Fryer (@DEEPFAT)" w:date="2017-12-14T16:52:00Z">
        <w:r w:rsidRPr="00395D45">
          <w:rPr>
            <w:rFonts w:ascii="Lucida Console" w:hAnsi="Lucida Console" w:cs="Segoe UI Light"/>
            <w:color w:val="2E74B5" w:themeColor="accent1" w:themeShade="BF"/>
            <w:sz w:val="16"/>
            <w:szCs w:val="16"/>
          </w:rPr>
          <w:t>import</w:t>
        </w:r>
        <w:r w:rsidRPr="00395D45">
          <w:rPr>
            <w:rFonts w:ascii="Segoe UI Light" w:hAnsi="Segoe UI Light" w:cs="Segoe UI Light"/>
            <w:sz w:val="22"/>
            <w:szCs w:val="22"/>
          </w:rPr>
          <w:t xml:space="preserve"> </w:t>
        </w:r>
        <w:proofErr w:type="spellStart"/>
        <w:r w:rsidRPr="00395D45">
          <w:rPr>
            <w:rFonts w:ascii="Lucida Console" w:hAnsi="Lucida Console" w:cs="Segoe UI Light"/>
            <w:color w:val="000000" w:themeColor="text1"/>
            <w:sz w:val="16"/>
            <w:szCs w:val="16"/>
          </w:rPr>
          <w:t>matplotlib</w:t>
        </w:r>
        <w:proofErr w:type="spellEnd"/>
      </w:ins>
    </w:p>
    <w:p w14:paraId="3EF8A4D8" w14:textId="36DA69BF" w:rsidR="005C29F3" w:rsidRPr="00395D45" w:rsidRDefault="005C29F3" w:rsidP="005C29F3">
      <w:pPr>
        <w:spacing w:after="80"/>
        <w:rPr>
          <w:ins w:id="1036" w:author="Andrew Fryer (@DEEPFAT)" w:date="2017-12-14T16:52:00Z"/>
          <w:rFonts w:ascii="Lucida Console" w:hAnsi="Lucida Console" w:cs="Segoe UI Light"/>
          <w:color w:val="000000" w:themeColor="text1"/>
          <w:sz w:val="16"/>
          <w:szCs w:val="16"/>
        </w:rPr>
      </w:pPr>
      <w:proofErr w:type="spellStart"/>
      <w:ins w:id="1037" w:author="Andrew Fryer (@DEEPFAT)" w:date="2017-12-14T16:52:00Z">
        <w:r w:rsidRPr="00395D45">
          <w:rPr>
            <w:rFonts w:ascii="Lucida Console" w:hAnsi="Lucida Console" w:cs="Segoe UI Light"/>
            <w:color w:val="000000" w:themeColor="text1"/>
            <w:sz w:val="16"/>
            <w:szCs w:val="16"/>
          </w:rPr>
          <w:t>matplotlib.use</w:t>
        </w:r>
        <w:proofErr w:type="spellEnd"/>
        <w:r w:rsidRPr="00395D45">
          <w:rPr>
            <w:rFonts w:ascii="Lucida Console" w:hAnsi="Lucida Console" w:cs="Segoe UI Light"/>
            <w:color w:val="000000" w:themeColor="text1"/>
            <w:sz w:val="16"/>
            <w:szCs w:val="16"/>
          </w:rPr>
          <w:t>(</w:t>
        </w:r>
      </w:ins>
      <w:ins w:id="1038" w:author="Andrew Fryer (@DEEPFAT)" w:date="2017-12-14T17:20:00Z">
        <w:r w:rsidR="005534A1">
          <w:rPr>
            <w:rFonts w:ascii="Lucida Console" w:hAnsi="Lucida Console" w:cs="Segoe UI Light"/>
            <w:color w:val="C00000"/>
            <w:sz w:val="16"/>
            <w:szCs w:val="16"/>
          </w:rPr>
          <w:t>‘</w:t>
        </w:r>
      </w:ins>
      <w:proofErr w:type="spellStart"/>
      <w:ins w:id="1039" w:author="Andrew Fryer (@DEEPFAT)" w:date="2017-12-14T16:52:00Z">
        <w:r w:rsidRPr="00395D45">
          <w:rPr>
            <w:rFonts w:ascii="Lucida Console" w:hAnsi="Lucida Console" w:cs="Segoe UI Light"/>
            <w:color w:val="C00000"/>
            <w:sz w:val="16"/>
            <w:szCs w:val="16"/>
          </w:rPr>
          <w:t>TkAgg</w:t>
        </w:r>
      </w:ins>
      <w:proofErr w:type="spellEnd"/>
      <w:ins w:id="1040" w:author="Andrew Fryer (@DEEPFAT)" w:date="2017-12-14T17:20:00Z">
        <w:r w:rsidR="005534A1">
          <w:rPr>
            <w:rFonts w:ascii="Lucida Console" w:hAnsi="Lucida Console" w:cs="Segoe UI Light"/>
            <w:color w:val="C00000"/>
            <w:sz w:val="16"/>
            <w:szCs w:val="16"/>
          </w:rPr>
          <w:t>’</w:t>
        </w:r>
      </w:ins>
      <w:ins w:id="1041" w:author="Andrew Fryer (@DEEPFAT)" w:date="2017-12-14T16:52:00Z">
        <w:r w:rsidRPr="00395D45">
          <w:rPr>
            <w:rFonts w:ascii="Lucida Console" w:hAnsi="Lucida Console" w:cs="Segoe UI Light"/>
            <w:color w:val="000000" w:themeColor="text1"/>
            <w:sz w:val="16"/>
            <w:szCs w:val="16"/>
          </w:rPr>
          <w:t>)</w:t>
        </w:r>
      </w:ins>
    </w:p>
    <w:p w14:paraId="63D8B8D3" w14:textId="77777777" w:rsidR="005C29F3" w:rsidRPr="00395D45" w:rsidRDefault="005C29F3" w:rsidP="005C29F3">
      <w:pPr>
        <w:spacing w:after="80"/>
        <w:rPr>
          <w:ins w:id="1042" w:author="Andrew Fryer (@DEEPFAT)" w:date="2017-12-14T16:52:00Z"/>
          <w:rFonts w:ascii="Lucida Console" w:hAnsi="Lucida Console" w:cs="Segoe UI Light"/>
          <w:color w:val="000000" w:themeColor="text1"/>
          <w:sz w:val="16"/>
          <w:szCs w:val="16"/>
        </w:rPr>
      </w:pPr>
      <w:ins w:id="1043" w:author="Andrew Fryer (@DEEPFAT)" w:date="2017-12-14T16:52:00Z">
        <w:r w:rsidRPr="00395D45">
          <w:rPr>
            <w:rFonts w:ascii="Lucida Console" w:hAnsi="Lucida Console" w:cs="Segoe UI Light"/>
            <w:color w:val="2E74B5" w:themeColor="accent1" w:themeShade="BF"/>
            <w:sz w:val="16"/>
            <w:szCs w:val="16"/>
          </w:rPr>
          <w:t>import</w:t>
        </w:r>
        <w:r w:rsidRPr="00395D45">
          <w:rPr>
            <w:rFonts w:ascii="Lucida Console" w:hAnsi="Lucida Console" w:cs="Segoe UI Light"/>
            <w:color w:val="000000" w:themeColor="text1"/>
            <w:sz w:val="16"/>
            <w:szCs w:val="16"/>
          </w:rPr>
          <w:t xml:space="preserve"> </w:t>
        </w:r>
        <w:proofErr w:type="spellStart"/>
        <w:proofErr w:type="gramStart"/>
        <w:r w:rsidRPr="00395D45">
          <w:rPr>
            <w:rFonts w:ascii="Lucida Console" w:hAnsi="Lucida Console" w:cs="Segoe UI Light"/>
            <w:color w:val="000000" w:themeColor="text1"/>
            <w:sz w:val="16"/>
            <w:szCs w:val="16"/>
          </w:rPr>
          <w:t>sklearn.metrics</w:t>
        </w:r>
        <w:proofErr w:type="spellEnd"/>
        <w:proofErr w:type="gramEnd"/>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m</w:t>
        </w:r>
      </w:ins>
    </w:p>
    <w:p w14:paraId="0C376600" w14:textId="77777777" w:rsidR="005C29F3" w:rsidRPr="00395D45" w:rsidRDefault="005C29F3" w:rsidP="005C29F3">
      <w:pPr>
        <w:spacing w:after="80"/>
        <w:rPr>
          <w:ins w:id="1044" w:author="Andrew Fryer (@DEEPFAT)" w:date="2017-12-14T16:52:00Z"/>
          <w:rFonts w:ascii="Lucida Console" w:hAnsi="Lucida Console" w:cs="Segoe UI Light"/>
          <w:color w:val="000000" w:themeColor="text1"/>
          <w:sz w:val="16"/>
          <w:szCs w:val="16"/>
        </w:rPr>
      </w:pPr>
      <w:ins w:id="1045" w:author="Andrew Fryer (@DEEPFAT)" w:date="2017-12-14T16:52:00Z">
        <w:r w:rsidRPr="00395D45">
          <w:rPr>
            <w:rFonts w:ascii="Lucida Console" w:hAnsi="Lucida Console" w:cs="Segoe UI Light"/>
            <w:color w:val="2E74B5" w:themeColor="accent1" w:themeShade="BF"/>
            <w:sz w:val="16"/>
            <w:szCs w:val="16"/>
          </w:rPr>
          <w:t xml:space="preserve">import </w:t>
        </w:r>
        <w:proofErr w:type="spellStart"/>
        <w:proofErr w:type="gramStart"/>
        <w:r w:rsidRPr="00395D45">
          <w:rPr>
            <w:rFonts w:ascii="Lucida Console" w:hAnsi="Lucida Console" w:cs="Segoe UI Light"/>
            <w:color w:val="000000" w:themeColor="text1"/>
            <w:sz w:val="16"/>
            <w:szCs w:val="16"/>
          </w:rPr>
          <w:t>matplotlib.pyplot</w:t>
        </w:r>
        <w:proofErr w:type="spellEnd"/>
        <w:proofErr w:type="gramEnd"/>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plt</w:t>
        </w:r>
        <w:proofErr w:type="spellEnd"/>
      </w:ins>
    </w:p>
    <w:p w14:paraId="4450BE54" w14:textId="77777777" w:rsidR="005C29F3" w:rsidRPr="00395D45" w:rsidRDefault="005C29F3" w:rsidP="005C29F3">
      <w:pPr>
        <w:spacing w:after="80"/>
        <w:rPr>
          <w:ins w:id="1046" w:author="Andrew Fryer (@DEEPFAT)" w:date="2017-12-14T16:52:00Z"/>
          <w:rFonts w:ascii="Lucida Console" w:hAnsi="Lucida Console" w:cs="Segoe UI Light"/>
          <w:color w:val="000000" w:themeColor="text1"/>
          <w:sz w:val="16"/>
          <w:szCs w:val="16"/>
        </w:rPr>
      </w:pPr>
      <w:ins w:id="1047" w:author="Andrew Fryer (@DEEPFAT)" w:date="2017-12-14T16:52:00Z">
        <w:r w:rsidRPr="00395D45">
          <w:rPr>
            <w:rFonts w:ascii="Lucida Console" w:hAnsi="Lucida Console" w:cs="Segoe UI Light"/>
            <w:color w:val="2E74B5" w:themeColor="accent1" w:themeShade="BF"/>
            <w:sz w:val="16"/>
            <w:szCs w:val="16"/>
          </w:rPr>
          <w:t>import</w:t>
        </w:r>
        <w:r w:rsidRPr="00395D45">
          <w:rPr>
            <w:rFonts w:ascii="Lucida Console" w:hAnsi="Lucida Console" w:cs="Segoe UI Light"/>
            <w:color w:val="000000" w:themeColor="text1"/>
            <w:sz w:val="16"/>
            <w:szCs w:val="16"/>
          </w:rPr>
          <w:t xml:space="preserve"> pandas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pd</w:t>
        </w:r>
        <w:proofErr w:type="spellEnd"/>
      </w:ins>
    </w:p>
    <w:p w14:paraId="68A27C6C" w14:textId="77777777" w:rsidR="005C29F3" w:rsidRPr="00395D45" w:rsidRDefault="005C29F3" w:rsidP="005C29F3">
      <w:pPr>
        <w:spacing w:after="80"/>
        <w:rPr>
          <w:ins w:id="1048" w:author="Andrew Fryer (@DEEPFAT)" w:date="2017-12-14T16:52:00Z"/>
          <w:rFonts w:ascii="Lucida Console" w:hAnsi="Lucida Console" w:cs="Segoe UI Light"/>
          <w:color w:val="000000" w:themeColor="text1"/>
          <w:sz w:val="16"/>
          <w:szCs w:val="16"/>
        </w:rPr>
      </w:pPr>
      <w:ins w:id="1049" w:author="Andrew Fryer (@DEEPFAT)" w:date="2017-12-14T16:52:00Z">
        <w:r w:rsidRPr="00395D45">
          <w:rPr>
            <w:rFonts w:ascii="Lucida Console" w:hAnsi="Lucida Console" w:cs="Segoe UI Light"/>
            <w:color w:val="2E74B5" w:themeColor="accent1" w:themeShade="BF"/>
            <w:sz w:val="16"/>
            <w:szCs w:val="16"/>
          </w:rPr>
          <w:t xml:space="preserve">from </w:t>
        </w:r>
        <w:proofErr w:type="spellStart"/>
        <w:proofErr w:type="gramStart"/>
        <w:r w:rsidRPr="00395D45">
          <w:rPr>
            <w:rFonts w:ascii="Lucida Console" w:hAnsi="Lucida Console" w:cs="Segoe UI Light"/>
            <w:color w:val="000000" w:themeColor="text1"/>
            <w:sz w:val="16"/>
            <w:szCs w:val="16"/>
          </w:rPr>
          <w:t>sklearn.metrics</w:t>
        </w:r>
        <w:proofErr w:type="spellEnd"/>
        <w:proofErr w:type="gramEnd"/>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2E74B5" w:themeColor="accent1" w:themeShade="BF"/>
            <w:sz w:val="16"/>
            <w:szCs w:val="16"/>
          </w:rPr>
          <w:t>import</w:t>
        </w:r>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confusion_matrix</w:t>
        </w:r>
        <w:proofErr w:type="spellEnd"/>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cm</w:t>
        </w:r>
      </w:ins>
    </w:p>
    <w:p w14:paraId="3C8C2841" w14:textId="77777777" w:rsidR="005C29F3" w:rsidRPr="00395D45" w:rsidRDefault="005C29F3" w:rsidP="005C29F3">
      <w:pPr>
        <w:spacing w:after="80"/>
        <w:rPr>
          <w:ins w:id="1050" w:author="Andrew Fryer (@DEEPFAT)" w:date="2017-12-14T16:52:00Z"/>
          <w:rFonts w:ascii="Lucida Console" w:hAnsi="Lucida Console" w:cs="Segoe UI Light"/>
          <w:color w:val="000000" w:themeColor="text1"/>
          <w:sz w:val="16"/>
          <w:szCs w:val="16"/>
        </w:rPr>
      </w:pPr>
    </w:p>
    <w:p w14:paraId="67F12A77" w14:textId="77777777" w:rsidR="005C29F3" w:rsidRPr="00395D45" w:rsidRDefault="005C29F3" w:rsidP="005C29F3">
      <w:pPr>
        <w:spacing w:after="80"/>
        <w:rPr>
          <w:ins w:id="1051" w:author="Andrew Fryer (@DEEPFAT)" w:date="2017-12-14T16:52:00Z"/>
          <w:rFonts w:ascii="Lucida Console" w:hAnsi="Lucida Console" w:cs="Segoe UI Light"/>
          <w:color w:val="000000" w:themeColor="text1"/>
          <w:sz w:val="16"/>
          <w:szCs w:val="16"/>
        </w:rPr>
      </w:pPr>
      <w:ins w:id="1052" w:author="Andrew Fryer (@DEEPFAT)" w:date="2017-12-14T16:52:00Z">
        <w:r w:rsidRPr="00395D45">
          <w:rPr>
            <w:rFonts w:ascii="Lucida Console" w:hAnsi="Lucida Console" w:cs="Segoe UI Light"/>
            <w:color w:val="2E74B5" w:themeColor="accent1" w:themeShade="BF"/>
            <w:sz w:val="16"/>
            <w:szCs w:val="16"/>
          </w:rPr>
          <w:t>def</w:t>
        </w:r>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azureml_</w:t>
        </w:r>
        <w:proofErr w:type="gramStart"/>
        <w:r w:rsidRPr="00395D45">
          <w:rPr>
            <w:rFonts w:ascii="Lucida Console" w:hAnsi="Lucida Console" w:cs="Segoe UI Light"/>
            <w:color w:val="000000" w:themeColor="text1"/>
            <w:sz w:val="16"/>
            <w:szCs w:val="16"/>
          </w:rPr>
          <w:t>main</w:t>
        </w:r>
        <w:proofErr w:type="spellEnd"/>
        <w:r w:rsidRPr="00395D45">
          <w:rPr>
            <w:rFonts w:ascii="Lucida Console" w:hAnsi="Lucida Console" w:cs="Segoe UI Light"/>
            <w:color w:val="000000" w:themeColor="text1"/>
            <w:sz w:val="16"/>
            <w:szCs w:val="16"/>
          </w:rPr>
          <w:t>(</w:t>
        </w:r>
        <w:proofErr w:type="gramEnd"/>
        <w:r w:rsidRPr="00395D45">
          <w:rPr>
            <w:rFonts w:ascii="Lucida Console" w:hAnsi="Lucida Console" w:cs="Segoe UI Light"/>
            <w:color w:val="000000" w:themeColor="text1"/>
            <w:sz w:val="16"/>
            <w:szCs w:val="16"/>
          </w:rPr>
          <w:t xml:space="preserve">dataframe1 = </w:t>
        </w:r>
        <w:r w:rsidRPr="00395D45">
          <w:rPr>
            <w:rFonts w:ascii="Lucida Console" w:hAnsi="Lucida Console" w:cs="Segoe UI Light"/>
            <w:color w:val="2E74B5" w:themeColor="accent1" w:themeShade="BF"/>
            <w:sz w:val="16"/>
            <w:szCs w:val="16"/>
          </w:rPr>
          <w:t>None</w:t>
        </w:r>
        <w:r w:rsidRPr="00395D45">
          <w:rPr>
            <w:rFonts w:ascii="Lucida Console" w:hAnsi="Lucida Console" w:cs="Segoe UI Light"/>
            <w:color w:val="000000" w:themeColor="text1"/>
            <w:sz w:val="16"/>
            <w:szCs w:val="16"/>
          </w:rPr>
          <w:t>):</w:t>
        </w:r>
      </w:ins>
    </w:p>
    <w:p w14:paraId="29F703CE" w14:textId="77777777" w:rsidR="005C29F3" w:rsidRPr="00395D45" w:rsidRDefault="005C29F3" w:rsidP="005C29F3">
      <w:pPr>
        <w:spacing w:after="80"/>
        <w:rPr>
          <w:ins w:id="1053" w:author="Andrew Fryer (@DEEPFAT)" w:date="2017-12-14T16:52:00Z"/>
          <w:rFonts w:ascii="Lucida Console" w:hAnsi="Lucida Console" w:cs="Segoe UI Light"/>
          <w:color w:val="000000" w:themeColor="text1"/>
          <w:sz w:val="16"/>
          <w:szCs w:val="16"/>
        </w:rPr>
      </w:pPr>
      <w:ins w:id="1054" w:author="Andrew Fryer (@DEEPFAT)" w:date="2017-12-14T16:52:00Z">
        <w:r w:rsidRPr="00395D45">
          <w:rPr>
            <w:rFonts w:ascii="Lucida Console" w:hAnsi="Lucida Console" w:cs="Segoe UI Light"/>
            <w:color w:val="000000" w:themeColor="text1"/>
            <w:sz w:val="16"/>
            <w:szCs w:val="16"/>
          </w:rPr>
          <w:t xml:space="preserve">    dataframe1 = dataframe1.dropna()   </w:t>
        </w:r>
      </w:ins>
    </w:p>
    <w:p w14:paraId="0459B0E2" w14:textId="77777777" w:rsidR="005C29F3" w:rsidRPr="00395D45" w:rsidRDefault="005C29F3" w:rsidP="005C29F3">
      <w:pPr>
        <w:spacing w:after="80"/>
        <w:rPr>
          <w:ins w:id="1055" w:author="Andrew Fryer (@DEEPFAT)" w:date="2017-12-14T16:52:00Z"/>
          <w:rFonts w:ascii="Lucida Console" w:hAnsi="Lucida Console" w:cs="Segoe UI Light"/>
          <w:color w:val="000000" w:themeColor="text1"/>
          <w:sz w:val="16"/>
          <w:szCs w:val="16"/>
        </w:rPr>
      </w:pPr>
      <w:ins w:id="1056" w:author="Andrew Fryer (@DEEPFAT)" w:date="2017-12-14T16:52:00Z">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538135" w:themeColor="accent6" w:themeShade="BF"/>
            <w:sz w:val="16"/>
            <w:szCs w:val="16"/>
          </w:rPr>
          <w:t xml:space="preserve"># pick the label out of the </w:t>
        </w:r>
        <w:proofErr w:type="spellStart"/>
        <w:r w:rsidRPr="00395D45">
          <w:rPr>
            <w:rFonts w:ascii="Lucida Console" w:hAnsi="Lucida Console" w:cs="Segoe UI Light"/>
            <w:color w:val="538135" w:themeColor="accent6" w:themeShade="BF"/>
            <w:sz w:val="16"/>
            <w:szCs w:val="16"/>
          </w:rPr>
          <w:t>dataframe</w:t>
        </w:r>
        <w:proofErr w:type="spellEnd"/>
        <w:r w:rsidRPr="00395D45">
          <w:rPr>
            <w:rFonts w:ascii="Lucida Console" w:hAnsi="Lucida Console" w:cs="Segoe UI Light"/>
            <w:color w:val="538135" w:themeColor="accent6" w:themeShade="BF"/>
            <w:sz w:val="16"/>
            <w:szCs w:val="16"/>
          </w:rPr>
          <w:t xml:space="preserve"> and the positive label and plot the </w:t>
        </w:r>
        <w:proofErr w:type="spellStart"/>
        <w:r w:rsidRPr="00395D45">
          <w:rPr>
            <w:rFonts w:ascii="Lucida Console" w:hAnsi="Lucida Console" w:cs="Segoe UI Light"/>
            <w:color w:val="538135" w:themeColor="accent6" w:themeShade="BF"/>
            <w:sz w:val="16"/>
            <w:szCs w:val="16"/>
          </w:rPr>
          <w:t>RoC</w:t>
        </w:r>
        <w:proofErr w:type="spellEnd"/>
        <w:r w:rsidRPr="00395D45">
          <w:rPr>
            <w:rFonts w:ascii="Lucida Console" w:hAnsi="Lucida Console" w:cs="Segoe UI Light"/>
            <w:color w:val="538135" w:themeColor="accent6" w:themeShade="BF"/>
            <w:sz w:val="16"/>
            <w:szCs w:val="16"/>
          </w:rPr>
          <w:t xml:space="preserve"> curve</w:t>
        </w:r>
      </w:ins>
    </w:p>
    <w:p w14:paraId="7FE386AB" w14:textId="09453F41" w:rsidR="005C29F3" w:rsidRPr="00395D45" w:rsidRDefault="005C29F3" w:rsidP="005C29F3">
      <w:pPr>
        <w:spacing w:after="80"/>
        <w:rPr>
          <w:ins w:id="1057" w:author="Andrew Fryer (@DEEPFAT)" w:date="2017-12-14T16:52:00Z"/>
          <w:rFonts w:ascii="Lucida Console" w:hAnsi="Lucida Console" w:cs="Segoe UI Light"/>
          <w:color w:val="000000" w:themeColor="text1"/>
          <w:sz w:val="16"/>
          <w:szCs w:val="16"/>
        </w:rPr>
      </w:pPr>
      <w:ins w:id="1058" w:author="Andrew Fryer (@DEEPFAT)" w:date="2017-12-14T16:52:00Z">
        <w:r w:rsidRPr="00395D45">
          <w:rPr>
            <w:rFonts w:ascii="Lucida Console" w:hAnsi="Lucida Console" w:cs="Segoe UI Light"/>
            <w:color w:val="000000" w:themeColor="text1"/>
            <w:sz w:val="16"/>
            <w:szCs w:val="16"/>
          </w:rPr>
          <w:t xml:space="preserve">    r1 = </w:t>
        </w:r>
        <w:proofErr w:type="spellStart"/>
        <w:r w:rsidRPr="00395D45">
          <w:rPr>
            <w:rFonts w:ascii="Lucida Console" w:hAnsi="Lucida Console" w:cs="Segoe UI Light"/>
            <w:color w:val="000000" w:themeColor="text1"/>
            <w:sz w:val="16"/>
            <w:szCs w:val="16"/>
          </w:rPr>
          <w:t>m.roc_curve</w:t>
        </w:r>
        <w:proofErr w:type="spellEnd"/>
        <w:r w:rsidRPr="00395D45">
          <w:rPr>
            <w:rFonts w:ascii="Lucida Console" w:hAnsi="Lucida Console" w:cs="Segoe UI Light"/>
            <w:color w:val="000000" w:themeColor="text1"/>
            <w:sz w:val="16"/>
            <w:szCs w:val="16"/>
          </w:rPr>
          <w:t>(dataframe1[</w:t>
        </w:r>
      </w:ins>
      <w:ins w:id="1059" w:author="Andrew Fryer (@DEEPFAT)" w:date="2017-12-14T17:20:00Z">
        <w:r w:rsidR="005534A1">
          <w:rPr>
            <w:rFonts w:ascii="Lucida Console" w:hAnsi="Lucida Console" w:cs="Segoe UI Light"/>
            <w:color w:val="C00000"/>
            <w:sz w:val="16"/>
            <w:szCs w:val="16"/>
          </w:rPr>
          <w:t>‘</w:t>
        </w:r>
        <w:proofErr w:type="spellStart"/>
        <w:r w:rsidR="005534A1">
          <w:rPr>
            <w:rFonts w:ascii="Lucida Console" w:hAnsi="Lucida Console" w:cs="Segoe UI Light"/>
            <w:color w:val="C00000"/>
            <w:sz w:val="16"/>
            <w:szCs w:val="16"/>
          </w:rPr>
          <w:t>HasDiabetes</w:t>
        </w:r>
        <w:proofErr w:type="spellEnd"/>
        <w:r w:rsidR="005534A1">
          <w:rPr>
            <w:rFonts w:ascii="Lucida Console" w:hAnsi="Lucida Console" w:cs="Segoe UI Light"/>
            <w:color w:val="C00000"/>
            <w:sz w:val="16"/>
            <w:szCs w:val="16"/>
          </w:rPr>
          <w:t>’</w:t>
        </w:r>
      </w:ins>
      <w:ins w:id="1060" w:author="Andrew Fryer (@DEEPFAT)" w:date="2017-12-14T16:52:00Z">
        <w:r w:rsidRPr="00395D45">
          <w:rPr>
            <w:rFonts w:ascii="Lucida Console" w:hAnsi="Lucida Console" w:cs="Segoe UI Light"/>
            <w:color w:val="000000" w:themeColor="text1"/>
            <w:sz w:val="16"/>
            <w:szCs w:val="16"/>
          </w:rPr>
          <w:t>], dataframe1[</w:t>
        </w:r>
      </w:ins>
      <w:ins w:id="1061" w:author="Andrew Fryer (@DEEPFAT)" w:date="2017-12-14T17:20:00Z">
        <w:r w:rsidR="005534A1">
          <w:rPr>
            <w:rFonts w:ascii="Lucida Console" w:hAnsi="Lucida Console" w:cs="Segoe UI Light"/>
            <w:color w:val="C00000"/>
            <w:sz w:val="16"/>
            <w:szCs w:val="16"/>
          </w:rPr>
          <w:t>‘</w:t>
        </w:r>
      </w:ins>
      <w:ins w:id="1062" w:author="Andrew Fryer (@DEEPFAT)" w:date="2017-12-14T16:52:00Z">
        <w:r w:rsidRPr="00395D45">
          <w:rPr>
            <w:rFonts w:ascii="Lucida Console" w:hAnsi="Lucida Console" w:cs="Segoe UI Light"/>
            <w:color w:val="C00000"/>
            <w:sz w:val="16"/>
            <w:szCs w:val="16"/>
          </w:rPr>
          <w:t>Scored Probabilities</w:t>
        </w:r>
      </w:ins>
      <w:ins w:id="1063" w:author="Andrew Fryer (@DEEPFAT)" w:date="2017-12-14T17:20:00Z">
        <w:r w:rsidR="005534A1">
          <w:rPr>
            <w:rFonts w:ascii="Lucida Console" w:hAnsi="Lucida Console" w:cs="Segoe UI Light"/>
            <w:color w:val="C00000"/>
            <w:sz w:val="16"/>
            <w:szCs w:val="16"/>
          </w:rPr>
          <w:t>’</w:t>
        </w:r>
      </w:ins>
      <w:ins w:id="1064" w:author="Andrew Fryer (@DEEPFAT)" w:date="2017-12-14T16:52: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pos_label</w:t>
        </w:r>
        <w:proofErr w:type="spellEnd"/>
        <w:r w:rsidRPr="00395D45">
          <w:rPr>
            <w:rFonts w:ascii="Lucida Console" w:hAnsi="Lucida Console" w:cs="Segoe UI Light"/>
            <w:color w:val="000000" w:themeColor="text1"/>
            <w:sz w:val="16"/>
            <w:szCs w:val="16"/>
          </w:rPr>
          <w:t xml:space="preserve">= 1)  </w:t>
        </w:r>
      </w:ins>
    </w:p>
    <w:p w14:paraId="56B253A4" w14:textId="05D220F0" w:rsidR="005C29F3" w:rsidRPr="00395D45" w:rsidRDefault="005C29F3" w:rsidP="005C29F3">
      <w:pPr>
        <w:spacing w:after="80"/>
        <w:rPr>
          <w:ins w:id="1065" w:author="Andrew Fryer (@DEEPFAT)" w:date="2017-12-14T16:52:00Z"/>
          <w:rFonts w:ascii="Lucida Console" w:hAnsi="Lucida Console" w:cs="Segoe UI Light"/>
          <w:color w:val="000000" w:themeColor="text1"/>
          <w:sz w:val="16"/>
          <w:szCs w:val="16"/>
        </w:rPr>
      </w:pPr>
      <w:ins w:id="1066" w:author="Andrew Fryer (@DEEPFAT)" w:date="2017-12-14T16:52:00Z">
        <w:r w:rsidRPr="00395D45">
          <w:rPr>
            <w:rFonts w:ascii="Lucida Console" w:hAnsi="Lucida Console" w:cs="Segoe UI Light"/>
            <w:color w:val="000000" w:themeColor="text1"/>
            <w:sz w:val="16"/>
            <w:szCs w:val="16"/>
          </w:rPr>
          <w:t xml:space="preserve">    </w:t>
        </w:r>
        <w:proofErr w:type="spellStart"/>
        <w:proofErr w:type="gramStart"/>
        <w:r w:rsidRPr="00395D45">
          <w:rPr>
            <w:rFonts w:ascii="Lucida Console" w:hAnsi="Lucida Console" w:cs="Segoe UI Light"/>
            <w:color w:val="000000" w:themeColor="text1"/>
            <w:sz w:val="16"/>
            <w:szCs w:val="16"/>
          </w:rPr>
          <w:t>plt.plot</w:t>
        </w:r>
        <w:proofErr w:type="spellEnd"/>
        <w:proofErr w:type="gramEnd"/>
        <w:r w:rsidRPr="00395D45">
          <w:rPr>
            <w:rFonts w:ascii="Lucida Console" w:hAnsi="Lucida Console" w:cs="Segoe UI Light"/>
            <w:color w:val="000000" w:themeColor="text1"/>
            <w:sz w:val="16"/>
            <w:szCs w:val="16"/>
          </w:rPr>
          <w:t>(r1[0], r1[1], 'r-', label=</w:t>
        </w:r>
      </w:ins>
      <w:ins w:id="1067" w:author="Andrew Fryer (@DEEPFAT)" w:date="2017-12-14T17:20:00Z">
        <w:r w:rsidR="005534A1">
          <w:rPr>
            <w:rFonts w:ascii="Lucida Console" w:hAnsi="Lucida Console" w:cs="Segoe UI Light"/>
            <w:color w:val="C00000"/>
            <w:sz w:val="16"/>
            <w:szCs w:val="16"/>
          </w:rPr>
          <w:t>‘</w:t>
        </w:r>
      </w:ins>
      <w:ins w:id="1068" w:author="Andrew Fryer (@DEEPFAT)" w:date="2017-12-14T16:52:00Z">
        <w:r w:rsidRPr="00395D45">
          <w:rPr>
            <w:rFonts w:ascii="Lucida Console" w:hAnsi="Lucida Console" w:cs="Segoe UI Light"/>
            <w:color w:val="C00000"/>
            <w:sz w:val="16"/>
            <w:szCs w:val="16"/>
          </w:rPr>
          <w:t>Boosted Trees</w:t>
        </w:r>
      </w:ins>
      <w:ins w:id="1069" w:author="Andrew Fryer (@DEEPFAT)" w:date="2017-12-14T17:20:00Z">
        <w:r w:rsidR="005534A1">
          <w:rPr>
            <w:rFonts w:ascii="Lucida Console" w:hAnsi="Lucida Console" w:cs="Segoe UI Light"/>
            <w:color w:val="C00000"/>
            <w:sz w:val="16"/>
            <w:szCs w:val="16"/>
          </w:rPr>
          <w:t>’</w:t>
        </w:r>
      </w:ins>
      <w:ins w:id="1070" w:author="Andrew Fryer (@DEEPFAT)" w:date="2017-12-14T16:52:00Z">
        <w:r w:rsidRPr="00395D45">
          <w:rPr>
            <w:rFonts w:ascii="Lucida Console" w:hAnsi="Lucida Console" w:cs="Segoe UI Light"/>
            <w:color w:val="000000" w:themeColor="text1"/>
            <w:sz w:val="16"/>
            <w:szCs w:val="16"/>
          </w:rPr>
          <w:t xml:space="preserve">); </w:t>
        </w:r>
      </w:ins>
    </w:p>
    <w:p w14:paraId="123FAECC" w14:textId="75E72B0E" w:rsidR="005C29F3" w:rsidRPr="00395D45" w:rsidRDefault="005C29F3" w:rsidP="005C29F3">
      <w:pPr>
        <w:spacing w:after="80"/>
        <w:rPr>
          <w:ins w:id="1071" w:author="Andrew Fryer (@DEEPFAT)" w:date="2017-12-14T16:52:00Z"/>
          <w:rFonts w:ascii="Lucida Console" w:hAnsi="Lucida Console" w:cs="Segoe UI Light"/>
          <w:color w:val="000000" w:themeColor="text1"/>
          <w:sz w:val="16"/>
          <w:szCs w:val="16"/>
        </w:rPr>
      </w:pPr>
      <w:ins w:id="1072" w:author="Andrew Fryer (@DEEPFAT)" w:date="2017-12-14T16:52:00Z">
        <w:r w:rsidRPr="00395D45">
          <w:rPr>
            <w:rFonts w:ascii="Lucida Console" w:hAnsi="Lucida Console" w:cs="Segoe UI Light"/>
            <w:color w:val="000000" w:themeColor="text1"/>
            <w:sz w:val="16"/>
            <w:szCs w:val="16"/>
          </w:rPr>
          <w:t xml:space="preserve">    </w:t>
        </w:r>
        <w:proofErr w:type="spellStart"/>
        <w:proofErr w:type="gramStart"/>
        <w:r w:rsidRPr="00395D45">
          <w:rPr>
            <w:rFonts w:ascii="Lucida Console" w:hAnsi="Lucida Console" w:cs="Segoe UI Light"/>
            <w:color w:val="000000" w:themeColor="text1"/>
            <w:sz w:val="16"/>
            <w:szCs w:val="16"/>
          </w:rPr>
          <w:t>plt.grid</w:t>
        </w:r>
        <w:proofErr w:type="spellEnd"/>
        <w:proofErr w:type="gramEnd"/>
        <w:r w:rsidRPr="00395D45">
          <w:rPr>
            <w:rFonts w:ascii="Lucida Console" w:hAnsi="Lucida Console" w:cs="Segoe UI Light"/>
            <w:color w:val="000000" w:themeColor="text1"/>
            <w:sz w:val="16"/>
            <w:szCs w:val="16"/>
          </w:rPr>
          <w:t>(</w:t>
        </w:r>
      </w:ins>
      <w:ins w:id="1073" w:author="Andrew Fryer (@DEEPFAT)" w:date="2017-12-14T17:20:00Z">
        <w:r w:rsidR="005534A1">
          <w:rPr>
            <w:rFonts w:ascii="Lucida Console" w:hAnsi="Lucida Console" w:cs="Segoe UI Light"/>
            <w:color w:val="C00000"/>
            <w:sz w:val="16"/>
            <w:szCs w:val="16"/>
          </w:rPr>
          <w:t>‘</w:t>
        </w:r>
      </w:ins>
      <w:ins w:id="1074" w:author="Andrew Fryer (@DEEPFAT)" w:date="2017-12-14T16:52:00Z">
        <w:r w:rsidRPr="00395D45">
          <w:rPr>
            <w:rFonts w:ascii="Lucida Console" w:hAnsi="Lucida Console" w:cs="Segoe UI Light"/>
            <w:color w:val="C00000"/>
            <w:sz w:val="16"/>
            <w:szCs w:val="16"/>
          </w:rPr>
          <w:t>on</w:t>
        </w:r>
      </w:ins>
      <w:ins w:id="1075" w:author="Andrew Fryer (@DEEPFAT)" w:date="2017-12-14T17:20:00Z">
        <w:r w:rsidR="005534A1">
          <w:rPr>
            <w:rFonts w:ascii="Lucida Console" w:hAnsi="Lucida Console" w:cs="Segoe UI Light"/>
            <w:color w:val="C00000"/>
            <w:sz w:val="16"/>
            <w:szCs w:val="16"/>
          </w:rPr>
          <w:t>’</w:t>
        </w:r>
      </w:ins>
      <w:ins w:id="1076" w:author="Andrew Fryer (@DEEPFAT)" w:date="2017-12-14T16:52:00Z">
        <w:r w:rsidRPr="00395D45">
          <w:rPr>
            <w:rFonts w:ascii="Lucida Console" w:hAnsi="Lucida Console" w:cs="Segoe UI Light"/>
            <w:color w:val="000000" w:themeColor="text1"/>
            <w:sz w:val="16"/>
            <w:szCs w:val="16"/>
          </w:rPr>
          <w:t>);</w:t>
        </w:r>
      </w:ins>
    </w:p>
    <w:p w14:paraId="30217106" w14:textId="7173C685" w:rsidR="005C29F3" w:rsidRPr="00395D45" w:rsidRDefault="005C29F3" w:rsidP="005C29F3">
      <w:pPr>
        <w:spacing w:after="80"/>
        <w:rPr>
          <w:ins w:id="1077" w:author="Andrew Fryer (@DEEPFAT)" w:date="2017-12-14T16:52:00Z"/>
          <w:rFonts w:ascii="Lucida Console" w:hAnsi="Lucida Console" w:cs="Segoe UI Light"/>
          <w:color w:val="000000" w:themeColor="text1"/>
          <w:sz w:val="16"/>
          <w:szCs w:val="16"/>
        </w:rPr>
      </w:pPr>
      <w:ins w:id="1078" w:author="Andrew Fryer (@DEEPFAT)" w:date="2017-12-14T16:52:00Z">
        <w:r w:rsidRPr="00395D45">
          <w:rPr>
            <w:rFonts w:ascii="Lucida Console" w:hAnsi="Lucida Console" w:cs="Segoe UI Light"/>
            <w:color w:val="000000" w:themeColor="text1"/>
            <w:sz w:val="16"/>
            <w:szCs w:val="16"/>
          </w:rPr>
          <w:t xml:space="preserve">    </w:t>
        </w:r>
        <w:proofErr w:type="spellStart"/>
        <w:proofErr w:type="gramStart"/>
        <w:r w:rsidRPr="00395D45">
          <w:rPr>
            <w:rFonts w:ascii="Lucida Console" w:hAnsi="Lucida Console" w:cs="Segoe UI Light"/>
            <w:color w:val="000000" w:themeColor="text1"/>
            <w:sz w:val="16"/>
            <w:szCs w:val="16"/>
          </w:rPr>
          <w:t>plt.legend</w:t>
        </w:r>
        <w:proofErr w:type="spellEnd"/>
        <w:proofErr w:type="gramEnd"/>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loc</w:t>
        </w:r>
        <w:proofErr w:type="spellEnd"/>
        <w:r w:rsidRPr="00395D45">
          <w:rPr>
            <w:rFonts w:ascii="Lucida Console" w:hAnsi="Lucida Console" w:cs="Segoe UI Light"/>
            <w:color w:val="000000" w:themeColor="text1"/>
            <w:sz w:val="16"/>
            <w:szCs w:val="16"/>
          </w:rPr>
          <w:t>=</w:t>
        </w:r>
      </w:ins>
      <w:ins w:id="1079" w:author="Andrew Fryer (@DEEPFAT)" w:date="2017-12-14T17:20:00Z">
        <w:r w:rsidR="005534A1">
          <w:rPr>
            <w:rFonts w:ascii="Lucida Console" w:hAnsi="Lucida Console" w:cs="Segoe UI Light"/>
            <w:color w:val="C00000"/>
            <w:sz w:val="16"/>
            <w:szCs w:val="16"/>
          </w:rPr>
          <w:t>‘</w:t>
        </w:r>
      </w:ins>
      <w:ins w:id="1080" w:author="Andrew Fryer (@DEEPFAT)" w:date="2017-12-14T16:52:00Z">
        <w:r w:rsidRPr="00395D45">
          <w:rPr>
            <w:rFonts w:ascii="Lucida Console" w:hAnsi="Lucida Console" w:cs="Segoe UI Light"/>
            <w:color w:val="C00000"/>
            <w:sz w:val="16"/>
            <w:szCs w:val="16"/>
          </w:rPr>
          <w:t>best</w:t>
        </w:r>
      </w:ins>
      <w:ins w:id="1081" w:author="Andrew Fryer (@DEEPFAT)" w:date="2017-12-14T17:20:00Z">
        <w:r w:rsidR="005534A1">
          <w:rPr>
            <w:rFonts w:ascii="Lucida Console" w:hAnsi="Lucida Console" w:cs="Segoe UI Light"/>
            <w:color w:val="C00000"/>
            <w:sz w:val="16"/>
            <w:szCs w:val="16"/>
          </w:rPr>
          <w:t>’</w:t>
        </w:r>
      </w:ins>
      <w:ins w:id="1082" w:author="Andrew Fryer (@DEEPFAT)" w:date="2017-12-14T16:52:00Z">
        <w:r w:rsidRPr="00395D45">
          <w:rPr>
            <w:rFonts w:ascii="Lucida Console" w:hAnsi="Lucida Console" w:cs="Segoe UI Light"/>
            <w:color w:val="000000" w:themeColor="text1"/>
            <w:sz w:val="16"/>
            <w:szCs w:val="16"/>
          </w:rPr>
          <w:t>)</w:t>
        </w:r>
      </w:ins>
    </w:p>
    <w:p w14:paraId="0DF9AD67" w14:textId="1AE8F78C" w:rsidR="005C29F3" w:rsidRPr="00395D45" w:rsidRDefault="005C29F3" w:rsidP="005C29F3">
      <w:pPr>
        <w:spacing w:after="80"/>
        <w:rPr>
          <w:ins w:id="1083" w:author="Andrew Fryer (@DEEPFAT)" w:date="2017-12-14T16:52:00Z"/>
          <w:rFonts w:ascii="Lucida Console" w:hAnsi="Lucida Console" w:cs="Segoe UI Light"/>
          <w:color w:val="000000" w:themeColor="text1"/>
          <w:sz w:val="16"/>
          <w:szCs w:val="16"/>
        </w:rPr>
      </w:pPr>
      <w:ins w:id="1084" w:author="Andrew Fryer (@DEEPFAT)" w:date="2017-12-14T16:52:00Z">
        <w:r w:rsidRPr="00395D45">
          <w:rPr>
            <w:rFonts w:ascii="Lucida Console" w:hAnsi="Lucida Console" w:cs="Segoe UI Light"/>
            <w:color w:val="000000" w:themeColor="text1"/>
            <w:sz w:val="16"/>
            <w:szCs w:val="16"/>
          </w:rPr>
          <w:t xml:space="preserve">    </w:t>
        </w:r>
        <w:proofErr w:type="spellStart"/>
        <w:proofErr w:type="gramStart"/>
        <w:r w:rsidRPr="00395D45">
          <w:rPr>
            <w:rFonts w:ascii="Lucida Console" w:hAnsi="Lucida Console" w:cs="Segoe UI Light"/>
            <w:color w:val="000000" w:themeColor="text1"/>
            <w:sz w:val="16"/>
            <w:szCs w:val="16"/>
          </w:rPr>
          <w:t>plt.savefig</w:t>
        </w:r>
        <w:proofErr w:type="spellEnd"/>
        <w:proofErr w:type="gramEnd"/>
        <w:r w:rsidRPr="00395D45">
          <w:rPr>
            <w:rFonts w:ascii="Lucida Console" w:hAnsi="Lucida Console" w:cs="Segoe UI Light"/>
            <w:color w:val="000000" w:themeColor="text1"/>
            <w:sz w:val="16"/>
            <w:szCs w:val="16"/>
          </w:rPr>
          <w:t>(</w:t>
        </w:r>
      </w:ins>
      <w:ins w:id="1085" w:author="Andrew Fryer (@DEEPFAT)" w:date="2017-12-14T17:20:00Z">
        <w:r w:rsidR="005534A1">
          <w:rPr>
            <w:rFonts w:ascii="Lucida Console" w:hAnsi="Lucida Console" w:cs="Segoe UI Light"/>
            <w:color w:val="C00000"/>
            <w:sz w:val="16"/>
            <w:szCs w:val="16"/>
          </w:rPr>
          <w:t>‘</w:t>
        </w:r>
      </w:ins>
      <w:ins w:id="1086" w:author="Andrew Fryer (@DEEPFAT)" w:date="2017-12-14T16:52:00Z">
        <w:r w:rsidRPr="00395D45">
          <w:rPr>
            <w:rFonts w:ascii="Lucida Console" w:hAnsi="Lucida Console" w:cs="Segoe UI Light"/>
            <w:color w:val="C00000"/>
            <w:sz w:val="16"/>
            <w:szCs w:val="16"/>
          </w:rPr>
          <w:t>roc.png</w:t>
        </w:r>
      </w:ins>
      <w:ins w:id="1087" w:author="Andrew Fryer (@DEEPFAT)" w:date="2017-12-14T17:20:00Z">
        <w:r w:rsidR="005534A1">
          <w:rPr>
            <w:rFonts w:ascii="Lucida Console" w:hAnsi="Lucida Console" w:cs="Segoe UI Light"/>
            <w:color w:val="C00000"/>
            <w:sz w:val="16"/>
            <w:szCs w:val="16"/>
          </w:rPr>
          <w:t>’</w:t>
        </w:r>
      </w:ins>
      <w:ins w:id="1088" w:author="Andrew Fryer (@DEEPFAT)" w:date="2017-12-14T16:52:00Z">
        <w:r w:rsidRPr="00395D45">
          <w:rPr>
            <w:rFonts w:ascii="Lucida Console" w:hAnsi="Lucida Console" w:cs="Segoe UI Light"/>
            <w:color w:val="000000" w:themeColor="text1"/>
            <w:sz w:val="16"/>
            <w:szCs w:val="16"/>
          </w:rPr>
          <w:t xml:space="preserve">)   </w:t>
        </w:r>
      </w:ins>
    </w:p>
    <w:p w14:paraId="3E7E0110" w14:textId="77777777" w:rsidR="005C29F3" w:rsidRPr="00395D45" w:rsidRDefault="005C29F3" w:rsidP="005C29F3">
      <w:pPr>
        <w:spacing w:after="80"/>
        <w:rPr>
          <w:ins w:id="1089" w:author="Andrew Fryer (@DEEPFAT)" w:date="2017-12-14T16:52:00Z"/>
          <w:rFonts w:ascii="Lucida Console" w:hAnsi="Lucida Console" w:cs="Segoe UI Light"/>
          <w:color w:val="000000" w:themeColor="text1"/>
          <w:sz w:val="16"/>
          <w:szCs w:val="16"/>
        </w:rPr>
      </w:pPr>
      <w:ins w:id="1090" w:author="Andrew Fryer (@DEEPFAT)" w:date="2017-12-14T16:52:00Z">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538135" w:themeColor="accent6" w:themeShade="BF"/>
            <w:sz w:val="16"/>
            <w:szCs w:val="16"/>
          </w:rPr>
          <w:t>#Derive test statistics to show the accuracy of the model and output on POrt1</w:t>
        </w:r>
      </w:ins>
    </w:p>
    <w:p w14:paraId="02FBA8F2" w14:textId="0A989613" w:rsidR="005C29F3" w:rsidRPr="00395D45" w:rsidRDefault="005C29F3" w:rsidP="005C29F3">
      <w:pPr>
        <w:spacing w:after="80"/>
        <w:rPr>
          <w:ins w:id="1091" w:author="Andrew Fryer (@DEEPFAT)" w:date="2017-12-14T16:52:00Z"/>
          <w:rFonts w:ascii="Lucida Console" w:hAnsi="Lucida Console" w:cs="Segoe UI Light"/>
          <w:color w:val="000000" w:themeColor="text1"/>
          <w:sz w:val="16"/>
          <w:szCs w:val="16"/>
        </w:rPr>
      </w:pPr>
      <w:ins w:id="1092" w:author="Andrew Fryer (@DEEPFAT)" w:date="2017-12-14T16:52: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cmarray</w:t>
        </w:r>
        <w:proofErr w:type="spellEnd"/>
        <w:r w:rsidRPr="00395D45">
          <w:rPr>
            <w:rFonts w:ascii="Lucida Console" w:hAnsi="Lucida Console" w:cs="Segoe UI Light"/>
            <w:color w:val="000000" w:themeColor="text1"/>
            <w:sz w:val="16"/>
            <w:szCs w:val="16"/>
          </w:rPr>
          <w:t xml:space="preserve"> </w:t>
        </w:r>
        <w:proofErr w:type="gramStart"/>
        <w:r w:rsidRPr="00395D45">
          <w:rPr>
            <w:rFonts w:ascii="Lucida Console" w:hAnsi="Lucida Console" w:cs="Segoe UI Light"/>
            <w:color w:val="000000" w:themeColor="text1"/>
            <w:sz w:val="16"/>
            <w:szCs w:val="16"/>
          </w:rPr>
          <w:t>=  cm</w:t>
        </w:r>
        <w:proofErr w:type="gramEnd"/>
        <w:r w:rsidRPr="00395D45">
          <w:rPr>
            <w:rFonts w:ascii="Lucida Console" w:hAnsi="Lucida Console" w:cs="Segoe UI Light"/>
            <w:color w:val="000000" w:themeColor="text1"/>
            <w:sz w:val="16"/>
            <w:szCs w:val="16"/>
          </w:rPr>
          <w:t>(dataframe1[</w:t>
        </w:r>
        <w:r w:rsidRPr="00395D45">
          <w:rPr>
            <w:rFonts w:ascii="Lucida Console" w:hAnsi="Lucida Console" w:cs="Segoe UI Light"/>
            <w:color w:val="C00000"/>
            <w:sz w:val="16"/>
            <w:szCs w:val="16"/>
          </w:rPr>
          <w:t>'</w:t>
        </w:r>
      </w:ins>
      <w:proofErr w:type="spellStart"/>
      <w:ins w:id="1093" w:author="Andrew Fryer (@DEEPFAT)" w:date="2017-12-14T17:20:00Z">
        <w:r w:rsidR="005534A1">
          <w:rPr>
            <w:rFonts w:ascii="Lucida Console" w:hAnsi="Lucida Console" w:cs="Segoe UI Light"/>
            <w:color w:val="C00000"/>
            <w:sz w:val="16"/>
            <w:szCs w:val="16"/>
          </w:rPr>
          <w:t>HasDiabetes</w:t>
        </w:r>
      </w:ins>
      <w:proofErr w:type="spellEnd"/>
      <w:ins w:id="1094" w:author="Andrew Fryer (@DEEPFAT)" w:date="2017-12-14T16:52:00Z">
        <w:r w:rsidRPr="00395D45">
          <w:rPr>
            <w:rFonts w:ascii="Lucida Console" w:hAnsi="Lucida Console" w:cs="Segoe UI Light"/>
            <w:color w:val="C00000"/>
            <w:sz w:val="16"/>
            <w:szCs w:val="16"/>
          </w:rPr>
          <w:t>'</w:t>
        </w:r>
        <w:r w:rsidRPr="00395D45">
          <w:rPr>
            <w:rFonts w:ascii="Lucida Console" w:hAnsi="Lucida Console" w:cs="Segoe UI Light"/>
            <w:color w:val="000000" w:themeColor="text1"/>
            <w:sz w:val="16"/>
            <w:szCs w:val="16"/>
          </w:rPr>
          <w:t>], dataframe1[</w:t>
        </w:r>
        <w:r w:rsidRPr="00395D45">
          <w:rPr>
            <w:rFonts w:ascii="Lucida Console" w:hAnsi="Lucida Console" w:cs="Segoe UI Light"/>
            <w:color w:val="C00000"/>
            <w:sz w:val="16"/>
            <w:szCs w:val="16"/>
          </w:rPr>
          <w:t>'Scored Labels'</w:t>
        </w:r>
        <w:r w:rsidRPr="00395D45">
          <w:rPr>
            <w:rFonts w:ascii="Lucida Console" w:hAnsi="Lucida Console" w:cs="Segoe UI Light"/>
            <w:color w:val="000000" w:themeColor="text1"/>
            <w:sz w:val="16"/>
            <w:szCs w:val="16"/>
          </w:rPr>
          <w:t>])</w:t>
        </w:r>
      </w:ins>
    </w:p>
    <w:p w14:paraId="0B8CEF22" w14:textId="77777777" w:rsidR="005C29F3" w:rsidRPr="00395D45" w:rsidRDefault="005C29F3" w:rsidP="005C29F3">
      <w:pPr>
        <w:spacing w:after="80"/>
        <w:rPr>
          <w:ins w:id="1095" w:author="Andrew Fryer (@DEEPFAT)" w:date="2017-12-14T16:52:00Z"/>
          <w:rFonts w:ascii="Lucida Console" w:hAnsi="Lucida Console" w:cs="Segoe UI Light"/>
          <w:color w:val="000000" w:themeColor="text1"/>
          <w:sz w:val="16"/>
          <w:szCs w:val="16"/>
        </w:rPr>
      </w:pPr>
      <w:ins w:id="1096" w:author="Andrew Fryer (@DEEPFAT)" w:date="2017-12-14T16:52: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TrueNeg</w:t>
        </w:r>
        <w:proofErr w:type="spellEnd"/>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FalsePos</w:t>
        </w:r>
        <w:proofErr w:type="spellEnd"/>
        <w:r w:rsidRPr="00395D45">
          <w:rPr>
            <w:rFonts w:ascii="Lucida Console" w:hAnsi="Lucida Console" w:cs="Segoe UI Light"/>
            <w:color w:val="000000" w:themeColor="text1"/>
            <w:sz w:val="16"/>
            <w:szCs w:val="16"/>
          </w:rPr>
          <w:t xml:space="preserve"> = </w:t>
        </w:r>
        <w:proofErr w:type="spellStart"/>
        <w:proofErr w:type="gramStart"/>
        <w:r w:rsidRPr="00395D45">
          <w:rPr>
            <w:rFonts w:ascii="Lucida Console" w:hAnsi="Lucida Console" w:cs="Segoe UI Light"/>
            <w:color w:val="000000" w:themeColor="text1"/>
            <w:sz w:val="16"/>
            <w:szCs w:val="16"/>
          </w:rPr>
          <w:t>cmarray</w:t>
        </w:r>
        <w:proofErr w:type="spellEnd"/>
        <w:r w:rsidRPr="00395D45">
          <w:rPr>
            <w:rFonts w:ascii="Lucida Console" w:hAnsi="Lucida Console" w:cs="Segoe UI Light"/>
            <w:color w:val="000000" w:themeColor="text1"/>
            <w:sz w:val="16"/>
            <w:szCs w:val="16"/>
          </w:rPr>
          <w:t>[</w:t>
        </w:r>
        <w:proofErr w:type="gramEnd"/>
        <w:r w:rsidRPr="00395D45">
          <w:rPr>
            <w:rFonts w:ascii="Lucida Console" w:hAnsi="Lucida Console" w:cs="Segoe UI Light"/>
            <w:color w:val="000000" w:themeColor="text1"/>
            <w:sz w:val="16"/>
            <w:szCs w:val="16"/>
          </w:rPr>
          <w:t>0]</w:t>
        </w:r>
      </w:ins>
    </w:p>
    <w:p w14:paraId="06023B1D" w14:textId="36221D49" w:rsidR="005C29F3" w:rsidRPr="00395D45" w:rsidRDefault="005C29F3" w:rsidP="005C29F3">
      <w:pPr>
        <w:spacing w:after="80"/>
        <w:rPr>
          <w:ins w:id="1097" w:author="Andrew Fryer (@DEEPFAT)" w:date="2017-12-14T16:52:00Z"/>
          <w:rFonts w:ascii="Lucida Console" w:hAnsi="Lucida Console" w:cs="Segoe UI Light"/>
          <w:color w:val="000000" w:themeColor="text1"/>
          <w:sz w:val="16"/>
          <w:szCs w:val="16"/>
        </w:rPr>
      </w:pPr>
      <w:ins w:id="1098" w:author="Andrew Fryer (@DEEPFAT)" w:date="2017-12-14T16:52: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FalseNeg</w:t>
        </w:r>
        <w:proofErr w:type="spellEnd"/>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 </w:t>
        </w:r>
        <w:proofErr w:type="spellStart"/>
        <w:proofErr w:type="gramStart"/>
        <w:r w:rsidRPr="00395D45">
          <w:rPr>
            <w:rFonts w:ascii="Lucida Console" w:hAnsi="Lucida Console" w:cs="Segoe UI Light"/>
            <w:color w:val="000000" w:themeColor="text1"/>
            <w:sz w:val="16"/>
            <w:szCs w:val="16"/>
          </w:rPr>
          <w:t>cmarray</w:t>
        </w:r>
        <w:proofErr w:type="spellEnd"/>
        <w:r w:rsidRPr="00395D45">
          <w:rPr>
            <w:rFonts w:ascii="Lucida Console" w:hAnsi="Lucida Console" w:cs="Segoe UI Light"/>
            <w:color w:val="000000" w:themeColor="text1"/>
            <w:sz w:val="16"/>
            <w:szCs w:val="16"/>
          </w:rPr>
          <w:t>[</w:t>
        </w:r>
        <w:proofErr w:type="gramEnd"/>
        <w:r w:rsidRPr="00395D45">
          <w:rPr>
            <w:rFonts w:ascii="Lucida Console" w:hAnsi="Lucida Console" w:cs="Segoe UI Light"/>
            <w:color w:val="000000" w:themeColor="text1"/>
            <w:sz w:val="16"/>
            <w:szCs w:val="16"/>
          </w:rPr>
          <w:t xml:space="preserve">1  </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w:t>
        </w:r>
      </w:ins>
    </w:p>
    <w:p w14:paraId="1EA278D7" w14:textId="77777777" w:rsidR="005C29F3" w:rsidRPr="00395D45" w:rsidRDefault="005C29F3" w:rsidP="005C29F3">
      <w:pPr>
        <w:spacing w:after="80"/>
        <w:rPr>
          <w:ins w:id="1099" w:author="Andrew Fryer (@DEEPFAT)" w:date="2017-12-14T16:52:00Z"/>
          <w:rFonts w:ascii="Lucida Console" w:hAnsi="Lucida Console" w:cs="Segoe UI Light"/>
          <w:color w:val="000000" w:themeColor="text1"/>
          <w:sz w:val="16"/>
          <w:szCs w:val="16"/>
        </w:rPr>
      </w:pPr>
      <w:ins w:id="1100" w:author="Andrew Fryer (@DEEPFAT)" w:date="2017-12-14T16:52: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FalseNeg</w:t>
        </w:r>
        <w:proofErr w:type="spellEnd"/>
        <w:r w:rsidRPr="00395D45">
          <w:rPr>
            <w:rFonts w:ascii="Lucida Console" w:hAnsi="Lucida Console" w:cs="Segoe UI Light"/>
            <w:color w:val="000000" w:themeColor="text1"/>
            <w:sz w:val="16"/>
            <w:szCs w:val="16"/>
          </w:rPr>
          <w:t xml:space="preserve"> =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FalseNeg</w:t>
        </w:r>
        <w:proofErr w:type="spellEnd"/>
        <w:r w:rsidRPr="00395D45">
          <w:rPr>
            <w:rFonts w:ascii="Lucida Console" w:hAnsi="Lucida Console" w:cs="Segoe UI Light"/>
            <w:color w:val="000000" w:themeColor="text1"/>
            <w:sz w:val="16"/>
            <w:szCs w:val="16"/>
          </w:rPr>
          <w:t>)</w:t>
        </w:r>
      </w:ins>
    </w:p>
    <w:p w14:paraId="5A029783" w14:textId="77777777" w:rsidR="005C29F3" w:rsidRPr="00395D45" w:rsidRDefault="005C29F3" w:rsidP="005C29F3">
      <w:pPr>
        <w:spacing w:after="80"/>
        <w:rPr>
          <w:ins w:id="1101" w:author="Andrew Fryer (@DEEPFAT)" w:date="2017-12-14T16:52:00Z"/>
          <w:rFonts w:ascii="Lucida Console" w:hAnsi="Lucida Console" w:cs="Segoe UI Light"/>
          <w:color w:val="000000" w:themeColor="text1"/>
          <w:sz w:val="16"/>
          <w:szCs w:val="16"/>
        </w:rPr>
      </w:pPr>
      <w:ins w:id="1102" w:author="Andrew Fryer (@DEEPFAT)" w:date="2017-12-14T16:52: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FalsePos</w:t>
        </w:r>
        <w:proofErr w:type="spellEnd"/>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FalsePos</w:t>
        </w:r>
        <w:proofErr w:type="spellEnd"/>
        <w:r w:rsidRPr="00395D45">
          <w:rPr>
            <w:rFonts w:ascii="Lucida Console" w:hAnsi="Lucida Console" w:cs="Segoe UI Light"/>
            <w:color w:val="000000" w:themeColor="text1"/>
            <w:sz w:val="16"/>
            <w:szCs w:val="16"/>
          </w:rPr>
          <w:t>)</w:t>
        </w:r>
      </w:ins>
    </w:p>
    <w:p w14:paraId="307B5A67" w14:textId="77777777" w:rsidR="005C29F3" w:rsidRPr="00395D45" w:rsidRDefault="005C29F3" w:rsidP="005C29F3">
      <w:pPr>
        <w:spacing w:after="80"/>
        <w:rPr>
          <w:ins w:id="1103" w:author="Andrew Fryer (@DEEPFAT)" w:date="2017-12-14T16:52:00Z"/>
          <w:rFonts w:ascii="Lucida Console" w:hAnsi="Lucida Console" w:cs="Segoe UI Light"/>
          <w:color w:val="000000" w:themeColor="text1"/>
          <w:sz w:val="16"/>
          <w:szCs w:val="16"/>
        </w:rPr>
      </w:pPr>
      <w:ins w:id="1104" w:author="Andrew Fryer (@DEEPFAT)" w:date="2017-12-14T16:52: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TrueNeg</w:t>
        </w:r>
        <w:proofErr w:type="spellEnd"/>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TrueNeg</w:t>
        </w:r>
        <w:proofErr w:type="spellEnd"/>
        <w:r w:rsidRPr="00395D45">
          <w:rPr>
            <w:rFonts w:ascii="Lucida Console" w:hAnsi="Lucida Console" w:cs="Segoe UI Light"/>
            <w:color w:val="000000" w:themeColor="text1"/>
            <w:sz w:val="16"/>
            <w:szCs w:val="16"/>
          </w:rPr>
          <w:t>)</w:t>
        </w:r>
      </w:ins>
    </w:p>
    <w:p w14:paraId="0747E4C8" w14:textId="77777777" w:rsidR="005C29F3" w:rsidRPr="00395D45" w:rsidRDefault="005C29F3" w:rsidP="005C29F3">
      <w:pPr>
        <w:spacing w:after="80"/>
        <w:rPr>
          <w:ins w:id="1105" w:author="Andrew Fryer (@DEEPFAT)" w:date="2017-12-14T16:52:00Z"/>
          <w:rFonts w:ascii="Lucida Console" w:hAnsi="Lucida Console" w:cs="Segoe UI Light"/>
          <w:color w:val="000000" w:themeColor="text1"/>
          <w:sz w:val="16"/>
          <w:szCs w:val="16"/>
        </w:rPr>
      </w:pPr>
      <w:ins w:id="1106" w:author="Andrew Fryer (@DEEPFAT)" w:date="2017-12-14T16:52:00Z">
        <w:r w:rsidRPr="00395D45">
          <w:rPr>
            <w:rFonts w:ascii="Lucida Console" w:hAnsi="Lucida Console" w:cs="Segoe UI Light"/>
            <w:color w:val="000000" w:themeColor="text1"/>
            <w:sz w:val="16"/>
            <w:szCs w:val="16"/>
          </w:rPr>
          <w:t xml:space="preserve">    </w:t>
        </w:r>
      </w:ins>
    </w:p>
    <w:p w14:paraId="6C208B72" w14:textId="77777777" w:rsidR="005C29F3" w:rsidRPr="00395D45" w:rsidRDefault="005C29F3" w:rsidP="005C29F3">
      <w:pPr>
        <w:spacing w:after="80"/>
        <w:rPr>
          <w:ins w:id="1107" w:author="Andrew Fryer (@DEEPFAT)" w:date="2017-12-14T16:52:00Z"/>
          <w:rFonts w:ascii="Lucida Console" w:hAnsi="Lucida Console" w:cs="Segoe UI Light"/>
          <w:color w:val="000000" w:themeColor="text1"/>
          <w:sz w:val="16"/>
          <w:szCs w:val="16"/>
        </w:rPr>
      </w:pPr>
      <w:ins w:id="1108" w:author="Andrew Fryer (@DEEPFAT)" w:date="2017-12-14T16:52:00Z">
        <w:r w:rsidRPr="00395D45">
          <w:rPr>
            <w:rFonts w:ascii="Lucida Console" w:hAnsi="Lucida Console" w:cs="Segoe UI Light"/>
            <w:color w:val="000000" w:themeColor="text1"/>
            <w:sz w:val="16"/>
            <w:szCs w:val="16"/>
          </w:rPr>
          <w:t xml:space="preserve">    Accuracy = (</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 </w:t>
        </w:r>
        <w:proofErr w:type="spellStart"/>
        <w:r w:rsidRPr="00395D45">
          <w:rPr>
            <w:rFonts w:ascii="Lucida Console" w:hAnsi="Lucida Console" w:cs="Segoe UI Light"/>
            <w:color w:val="000000" w:themeColor="text1"/>
            <w:sz w:val="16"/>
            <w:szCs w:val="16"/>
          </w:rPr>
          <w:t>TrueNeg</w:t>
        </w:r>
        <w:proofErr w:type="spellEnd"/>
        <w:r w:rsidRPr="00395D45">
          <w:rPr>
            <w:rFonts w:ascii="Lucida Console" w:hAnsi="Lucida Console" w:cs="Segoe UI Light"/>
            <w:color w:val="000000" w:themeColor="text1"/>
            <w:sz w:val="16"/>
            <w:szCs w:val="16"/>
          </w:rPr>
          <w:t xml:space="preserve">) </w:t>
        </w:r>
        <w:proofErr w:type="gramStart"/>
        <w:r w:rsidRPr="00395D45">
          <w:rPr>
            <w:rFonts w:ascii="Lucida Console" w:hAnsi="Lucida Console" w:cs="Segoe UI Light"/>
            <w:color w:val="000000" w:themeColor="text1"/>
            <w:sz w:val="16"/>
            <w:szCs w:val="16"/>
          </w:rPr>
          <w:t>/(</w:t>
        </w:r>
        <w:proofErr w:type="spellStart"/>
        <w:proofErr w:type="gramEnd"/>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TrueNeg</w:t>
        </w:r>
        <w:proofErr w:type="spellEnd"/>
        <w:r w:rsidRPr="00395D45">
          <w:rPr>
            <w:rFonts w:ascii="Lucida Console" w:hAnsi="Lucida Console" w:cs="Segoe UI Light"/>
            <w:color w:val="000000" w:themeColor="text1"/>
            <w:sz w:val="16"/>
            <w:szCs w:val="16"/>
          </w:rPr>
          <w:t xml:space="preserve"> + </w:t>
        </w:r>
        <w:proofErr w:type="spellStart"/>
        <w:r w:rsidRPr="00395D45">
          <w:rPr>
            <w:rFonts w:ascii="Lucida Console" w:hAnsi="Lucida Console" w:cs="Segoe UI Light"/>
            <w:color w:val="000000" w:themeColor="text1"/>
            <w:sz w:val="16"/>
            <w:szCs w:val="16"/>
          </w:rPr>
          <w:t>FalsePos</w:t>
        </w:r>
        <w:proofErr w:type="spellEnd"/>
        <w:r w:rsidRPr="00395D45">
          <w:rPr>
            <w:rFonts w:ascii="Lucida Console" w:hAnsi="Lucida Console" w:cs="Segoe UI Light"/>
            <w:color w:val="000000" w:themeColor="text1"/>
            <w:sz w:val="16"/>
            <w:szCs w:val="16"/>
          </w:rPr>
          <w:t xml:space="preserve"> + </w:t>
        </w:r>
        <w:proofErr w:type="spellStart"/>
        <w:r w:rsidRPr="00395D45">
          <w:rPr>
            <w:rFonts w:ascii="Lucida Console" w:hAnsi="Lucida Console" w:cs="Segoe UI Light"/>
            <w:color w:val="000000" w:themeColor="text1"/>
            <w:sz w:val="16"/>
            <w:szCs w:val="16"/>
          </w:rPr>
          <w:t>FalseNeg</w:t>
        </w:r>
        <w:proofErr w:type="spellEnd"/>
        <w:r w:rsidRPr="00395D45">
          <w:rPr>
            <w:rFonts w:ascii="Lucida Console" w:hAnsi="Lucida Console" w:cs="Segoe UI Light"/>
            <w:color w:val="000000" w:themeColor="text1"/>
            <w:sz w:val="16"/>
            <w:szCs w:val="16"/>
          </w:rPr>
          <w:t>)</w:t>
        </w:r>
      </w:ins>
    </w:p>
    <w:p w14:paraId="3792767F" w14:textId="11F76809" w:rsidR="005C29F3" w:rsidRPr="00395D45" w:rsidRDefault="005C29F3" w:rsidP="005C29F3">
      <w:pPr>
        <w:spacing w:after="80"/>
        <w:rPr>
          <w:ins w:id="1109" w:author="Andrew Fryer (@DEEPFAT)" w:date="2017-12-14T16:52:00Z"/>
          <w:rFonts w:ascii="Lucida Console" w:hAnsi="Lucida Console" w:cs="Segoe UI Light"/>
          <w:color w:val="000000" w:themeColor="text1"/>
          <w:sz w:val="16"/>
          <w:szCs w:val="16"/>
        </w:rPr>
      </w:pPr>
      <w:ins w:id="1110" w:author="Andrew Fryer (@DEEPFAT)" w:date="2017-12-14T16:52:00Z">
        <w:r w:rsidRPr="00395D45">
          <w:rPr>
            <w:rFonts w:ascii="Lucida Console" w:hAnsi="Lucida Console" w:cs="Segoe UI Light"/>
            <w:color w:val="000000" w:themeColor="text1"/>
            <w:sz w:val="16"/>
            <w:szCs w:val="16"/>
          </w:rPr>
          <w:t xml:space="preserve">    Recall = </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w:t>
        </w:r>
        <w:proofErr w:type="gramStart"/>
        <w:r w:rsidRPr="00395D45">
          <w:rPr>
            <w:rFonts w:ascii="Lucida Console" w:hAnsi="Lucida Console" w:cs="Segoe UI Light"/>
            <w:color w:val="000000" w:themeColor="text1"/>
            <w:sz w:val="16"/>
            <w:szCs w:val="16"/>
          </w:rPr>
          <w:t>/(</w:t>
        </w:r>
        <w:proofErr w:type="spellStart"/>
        <w:proofErr w:type="gramEnd"/>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 </w:t>
        </w:r>
        <w:proofErr w:type="spellStart"/>
        <w:r w:rsidRPr="00395D45">
          <w:rPr>
            <w:rFonts w:ascii="Lucida Console" w:hAnsi="Lucida Console" w:cs="Segoe UI Light"/>
            <w:color w:val="000000" w:themeColor="text1"/>
            <w:sz w:val="16"/>
            <w:szCs w:val="16"/>
          </w:rPr>
          <w:t>FalseNeg</w:t>
        </w:r>
        <w:proofErr w:type="spellEnd"/>
        <w:r w:rsidRPr="00395D45">
          <w:rPr>
            <w:rFonts w:ascii="Lucida Console" w:hAnsi="Lucida Console" w:cs="Segoe UI Light"/>
            <w:color w:val="000000" w:themeColor="text1"/>
            <w:sz w:val="16"/>
            <w:szCs w:val="16"/>
          </w:rPr>
          <w:t>)</w:t>
        </w:r>
      </w:ins>
    </w:p>
    <w:p w14:paraId="08D8B723" w14:textId="6A5D223D" w:rsidR="005C29F3" w:rsidRPr="00395D45" w:rsidRDefault="005C29F3" w:rsidP="005C29F3">
      <w:pPr>
        <w:spacing w:after="80"/>
        <w:rPr>
          <w:ins w:id="1111" w:author="Andrew Fryer (@DEEPFAT)" w:date="2017-12-14T16:52:00Z"/>
          <w:rFonts w:ascii="Lucida Console" w:hAnsi="Lucida Console" w:cs="Segoe UI Light"/>
          <w:color w:val="000000" w:themeColor="text1"/>
          <w:sz w:val="16"/>
          <w:szCs w:val="16"/>
        </w:rPr>
      </w:pPr>
      <w:ins w:id="1112" w:author="Andrew Fryer (@DEEPFAT)" w:date="2017-12-14T16:52:00Z">
        <w:r w:rsidRPr="00395D45">
          <w:rPr>
            <w:rFonts w:ascii="Lucida Console" w:hAnsi="Lucida Console" w:cs="Segoe UI Light"/>
            <w:color w:val="000000" w:themeColor="text1"/>
            <w:sz w:val="16"/>
            <w:szCs w:val="16"/>
          </w:rPr>
          <w:t xml:space="preserve">    Precision = </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w:t>
        </w:r>
        <w:proofErr w:type="gramStart"/>
        <w:r w:rsidRPr="00395D45">
          <w:rPr>
            <w:rFonts w:ascii="Lucida Console" w:hAnsi="Lucida Console" w:cs="Segoe UI Light"/>
            <w:color w:val="000000" w:themeColor="text1"/>
            <w:sz w:val="16"/>
            <w:szCs w:val="16"/>
          </w:rPr>
          <w:t>/(</w:t>
        </w:r>
        <w:proofErr w:type="spellStart"/>
        <w:proofErr w:type="gramEnd"/>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FalsePos</w:t>
        </w:r>
        <w:proofErr w:type="spellEnd"/>
        <w:r w:rsidRPr="00395D45">
          <w:rPr>
            <w:rFonts w:ascii="Lucida Console" w:hAnsi="Lucida Console" w:cs="Segoe UI Light"/>
            <w:color w:val="000000" w:themeColor="text1"/>
            <w:sz w:val="16"/>
            <w:szCs w:val="16"/>
          </w:rPr>
          <w:t>)</w:t>
        </w:r>
      </w:ins>
    </w:p>
    <w:p w14:paraId="7CF67AC0" w14:textId="77777777" w:rsidR="005C29F3" w:rsidRPr="00395D45" w:rsidRDefault="005C29F3" w:rsidP="005C29F3">
      <w:pPr>
        <w:spacing w:after="80"/>
        <w:rPr>
          <w:ins w:id="1113" w:author="Andrew Fryer (@DEEPFAT)" w:date="2017-12-14T16:52:00Z"/>
          <w:rFonts w:ascii="Lucida Console" w:hAnsi="Lucida Console" w:cs="Segoe UI Light"/>
          <w:color w:val="000000" w:themeColor="text1"/>
          <w:sz w:val="16"/>
          <w:szCs w:val="16"/>
        </w:rPr>
      </w:pPr>
      <w:ins w:id="1114" w:author="Andrew Fryer (@DEEPFAT)" w:date="2017-12-14T16:52:00Z">
        <w:r w:rsidRPr="00395D45">
          <w:rPr>
            <w:rFonts w:ascii="Lucida Console" w:hAnsi="Lucida Console" w:cs="Segoe UI Light"/>
            <w:color w:val="000000" w:themeColor="text1"/>
            <w:sz w:val="16"/>
            <w:szCs w:val="16"/>
          </w:rPr>
          <w:lastRenderedPageBreak/>
          <w:t xml:space="preserve">    F1Score = 2 * (Precision * Recall)</w:t>
        </w:r>
        <w:proofErr w:type="gramStart"/>
        <w:r w:rsidRPr="00395D45">
          <w:rPr>
            <w:rFonts w:ascii="Lucida Console" w:hAnsi="Lucida Console" w:cs="Segoe UI Light"/>
            <w:color w:val="000000" w:themeColor="text1"/>
            <w:sz w:val="16"/>
            <w:szCs w:val="16"/>
          </w:rPr>
          <w:t>/(</w:t>
        </w:r>
        <w:proofErr w:type="gramEnd"/>
        <w:r w:rsidRPr="00395D45">
          <w:rPr>
            <w:rFonts w:ascii="Lucida Console" w:hAnsi="Lucida Console" w:cs="Segoe UI Light"/>
            <w:color w:val="000000" w:themeColor="text1"/>
            <w:sz w:val="16"/>
            <w:szCs w:val="16"/>
          </w:rPr>
          <w:t>Precision + Recall)</w:t>
        </w:r>
      </w:ins>
    </w:p>
    <w:p w14:paraId="16D00B11" w14:textId="77777777" w:rsidR="005C29F3" w:rsidRPr="00395D45" w:rsidRDefault="005C29F3" w:rsidP="005C29F3">
      <w:pPr>
        <w:spacing w:after="80"/>
        <w:rPr>
          <w:ins w:id="1115" w:author="Andrew Fryer (@DEEPFAT)" w:date="2017-12-14T16:52:00Z"/>
          <w:rFonts w:ascii="Lucida Console" w:hAnsi="Lucida Console" w:cs="Segoe UI Light"/>
          <w:color w:val="000000" w:themeColor="text1"/>
          <w:sz w:val="16"/>
          <w:szCs w:val="16"/>
        </w:rPr>
      </w:pPr>
      <w:ins w:id="1116" w:author="Andrew Fryer (@DEEPFAT)" w:date="2017-12-14T16:52:00Z">
        <w:r w:rsidRPr="00395D45">
          <w:rPr>
            <w:rFonts w:ascii="Lucida Console" w:hAnsi="Lucida Console" w:cs="Segoe UI Light"/>
            <w:color w:val="000000" w:themeColor="text1"/>
            <w:sz w:val="16"/>
            <w:szCs w:val="16"/>
          </w:rPr>
          <w:t xml:space="preserve">    </w:t>
        </w:r>
      </w:ins>
    </w:p>
    <w:p w14:paraId="464553A2" w14:textId="77777777" w:rsidR="005C29F3" w:rsidRPr="00395D45" w:rsidRDefault="005C29F3" w:rsidP="005C29F3">
      <w:pPr>
        <w:spacing w:after="80"/>
        <w:rPr>
          <w:ins w:id="1117" w:author="Andrew Fryer (@DEEPFAT)" w:date="2017-12-14T16:52:00Z"/>
          <w:rFonts w:ascii="Lucida Console" w:hAnsi="Lucida Console" w:cs="Segoe UI Light"/>
          <w:color w:val="000000" w:themeColor="text1"/>
          <w:sz w:val="16"/>
          <w:szCs w:val="16"/>
        </w:rPr>
      </w:pPr>
      <w:ins w:id="1118" w:author="Andrew Fryer (@DEEPFAT)" w:date="2017-12-14T16:52:00Z">
        <w:r w:rsidRPr="00395D45">
          <w:rPr>
            <w:rFonts w:ascii="Lucida Console" w:hAnsi="Lucida Console" w:cs="Segoe UI Light"/>
            <w:color w:val="000000" w:themeColor="text1"/>
            <w:sz w:val="16"/>
            <w:szCs w:val="16"/>
          </w:rPr>
          <w:t xml:space="preserve">    data = {'Description': [</w:t>
        </w:r>
        <w:r w:rsidRPr="00395D45">
          <w:rPr>
            <w:rFonts w:ascii="Lucida Console" w:hAnsi="Lucida Console" w:cs="Segoe UI Light"/>
            <w:color w:val="C00000"/>
            <w:sz w:val="16"/>
            <w:szCs w:val="16"/>
          </w:rPr>
          <w:t xml:space="preserve">'True </w:t>
        </w:r>
        <w:proofErr w:type="spellStart"/>
        <w:r w:rsidRPr="00395D45">
          <w:rPr>
            <w:rFonts w:ascii="Lucida Console" w:hAnsi="Lucida Console" w:cs="Segoe UI Light"/>
            <w:color w:val="C00000"/>
            <w:sz w:val="16"/>
            <w:szCs w:val="16"/>
          </w:rPr>
          <w:t>Positives'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'False</w:t>
        </w:r>
        <w:proofErr w:type="spellEnd"/>
        <w:r w:rsidRPr="00395D45">
          <w:rPr>
            <w:rFonts w:ascii="Lucida Console" w:hAnsi="Lucida Console" w:cs="Segoe UI Light"/>
            <w:color w:val="C00000"/>
            <w:sz w:val="16"/>
            <w:szCs w:val="16"/>
          </w:rPr>
          <w:t xml:space="preserve"> </w:t>
        </w:r>
        <w:proofErr w:type="spellStart"/>
        <w:r w:rsidRPr="00395D45">
          <w:rPr>
            <w:rFonts w:ascii="Lucida Console" w:hAnsi="Lucida Console" w:cs="Segoe UI Light"/>
            <w:color w:val="C00000"/>
            <w:sz w:val="16"/>
            <w:szCs w:val="16"/>
          </w:rPr>
          <w:t>Negatives'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'False</w:t>
        </w:r>
        <w:proofErr w:type="spellEnd"/>
        <w:r w:rsidRPr="00395D45">
          <w:rPr>
            <w:rFonts w:ascii="Lucida Console" w:hAnsi="Lucida Console" w:cs="Segoe UI Light"/>
            <w:color w:val="C00000"/>
            <w:sz w:val="16"/>
            <w:szCs w:val="16"/>
          </w:rPr>
          <w:t xml:space="preserve"> </w:t>
        </w:r>
        <w:proofErr w:type="spellStart"/>
        <w:r w:rsidRPr="00395D45">
          <w:rPr>
            <w:rFonts w:ascii="Lucida Console" w:hAnsi="Lucida Console" w:cs="Segoe UI Light"/>
            <w:color w:val="C00000"/>
            <w:sz w:val="16"/>
            <w:szCs w:val="16"/>
          </w:rPr>
          <w:t>Positives'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'True</w:t>
        </w:r>
        <w:proofErr w:type="spellEnd"/>
        <w:r w:rsidRPr="00395D45">
          <w:rPr>
            <w:rFonts w:ascii="Lucida Console" w:hAnsi="Lucida Console" w:cs="Segoe UI Light"/>
            <w:color w:val="C00000"/>
            <w:sz w:val="16"/>
            <w:szCs w:val="16"/>
          </w:rPr>
          <w:t xml:space="preserve"> Negatives'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'Accuracy'</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'Precision'</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'Recall'</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'F1 Score'</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'Score'</w:t>
        </w:r>
        <w:r w:rsidRPr="00395D45">
          <w:rPr>
            <w:rFonts w:ascii="Lucida Console" w:hAnsi="Lucida Console" w:cs="Segoe UI Light"/>
            <w:color w:val="000000" w:themeColor="text1"/>
            <w:sz w:val="16"/>
            <w:szCs w:val="16"/>
          </w:rPr>
          <w:t>: [</w:t>
        </w:r>
        <w:proofErr w:type="gramStart"/>
        <w:r w:rsidRPr="00395D45">
          <w:rPr>
            <w:rFonts w:ascii="Lucida Console" w:hAnsi="Lucida Console" w:cs="Segoe UI Light"/>
            <w:color w:val="000000" w:themeColor="text1"/>
            <w:sz w:val="16"/>
            <w:szCs w:val="16"/>
          </w:rPr>
          <w:t>TruePos,FalseNeg</w:t>
        </w:r>
        <w:proofErr w:type="gramEnd"/>
        <w:r w:rsidRPr="00395D45">
          <w:rPr>
            <w:rFonts w:ascii="Lucida Console" w:hAnsi="Lucida Console" w:cs="Segoe UI Light"/>
            <w:color w:val="000000" w:themeColor="text1"/>
            <w:sz w:val="16"/>
            <w:szCs w:val="16"/>
          </w:rPr>
          <w:t>,FalsePos,TrueNeg,Accuracy,Precision,Recall,F1Score]}</w:t>
        </w:r>
      </w:ins>
    </w:p>
    <w:p w14:paraId="6CA63A20" w14:textId="77777777" w:rsidR="005C29F3" w:rsidRPr="00395D45" w:rsidRDefault="005C29F3" w:rsidP="005C29F3">
      <w:pPr>
        <w:spacing w:after="80"/>
        <w:rPr>
          <w:ins w:id="1119" w:author="Andrew Fryer (@DEEPFAT)" w:date="2017-12-14T16:52:00Z"/>
          <w:rFonts w:ascii="Lucida Console" w:hAnsi="Lucida Console" w:cs="Segoe UI Light"/>
          <w:color w:val="000000" w:themeColor="text1"/>
          <w:sz w:val="16"/>
          <w:szCs w:val="16"/>
        </w:rPr>
      </w:pPr>
      <w:ins w:id="1120" w:author="Andrew Fryer (@DEEPFAT)" w:date="2017-12-14T16:52:00Z">
        <w:r w:rsidRPr="00395D45">
          <w:rPr>
            <w:rFonts w:ascii="Lucida Console" w:hAnsi="Lucida Console" w:cs="Segoe UI Light"/>
            <w:color w:val="000000" w:themeColor="text1"/>
            <w:sz w:val="16"/>
            <w:szCs w:val="16"/>
          </w:rPr>
          <w:t xml:space="preserve">    dataframe1 =</w:t>
        </w:r>
        <w:proofErr w:type="spellStart"/>
        <w:proofErr w:type="gramStart"/>
        <w:r w:rsidRPr="00395D45">
          <w:rPr>
            <w:rFonts w:ascii="Lucida Console" w:hAnsi="Lucida Console" w:cs="Segoe UI Light"/>
            <w:color w:val="000000" w:themeColor="text1"/>
            <w:sz w:val="16"/>
            <w:szCs w:val="16"/>
          </w:rPr>
          <w:t>pd.DataFrame</w:t>
        </w:r>
        <w:proofErr w:type="spellEnd"/>
        <w:proofErr w:type="gramEnd"/>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data,columns</w:t>
        </w:r>
        <w:proofErr w:type="spellEnd"/>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w:t>
        </w:r>
        <w:proofErr w:type="spellStart"/>
        <w:r w:rsidRPr="00395D45">
          <w:rPr>
            <w:rFonts w:ascii="Lucida Console" w:hAnsi="Lucida Console" w:cs="Segoe UI Light"/>
            <w:color w:val="C00000"/>
            <w:sz w:val="16"/>
            <w:szCs w:val="16"/>
          </w:rPr>
          <w:t>Description'</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'Score</w:t>
        </w:r>
        <w:proofErr w:type="spellEnd"/>
        <w:r w:rsidRPr="00395D45">
          <w:rPr>
            <w:rFonts w:ascii="Lucida Console" w:hAnsi="Lucida Console" w:cs="Segoe UI Light"/>
            <w:color w:val="C00000"/>
            <w:sz w:val="16"/>
            <w:szCs w:val="16"/>
          </w:rPr>
          <w:t>'</w:t>
        </w:r>
        <w:r w:rsidRPr="00395D45">
          <w:rPr>
            <w:rFonts w:ascii="Lucida Console" w:hAnsi="Lucida Console" w:cs="Segoe UI Light"/>
            <w:color w:val="000000" w:themeColor="text1"/>
            <w:sz w:val="16"/>
            <w:szCs w:val="16"/>
          </w:rPr>
          <w:t xml:space="preserve">])      </w:t>
        </w:r>
      </w:ins>
    </w:p>
    <w:p w14:paraId="4C1E02D2" w14:textId="77777777" w:rsidR="00BA274F" w:rsidRDefault="005C29F3" w:rsidP="00817449">
      <w:pPr>
        <w:spacing w:after="80"/>
        <w:rPr>
          <w:ins w:id="1121" w:author="Andrew Fryer (@DEEPFAT)" w:date="2017-12-14T16:54:00Z"/>
          <w:rFonts w:ascii="Lucida Console" w:hAnsi="Lucida Console" w:cs="Segoe UI Light"/>
          <w:color w:val="000000" w:themeColor="text1"/>
          <w:sz w:val="16"/>
          <w:szCs w:val="16"/>
        </w:rPr>
      </w:pPr>
      <w:ins w:id="1122" w:author="Andrew Fryer (@DEEPFAT)" w:date="2017-12-14T16:52:00Z">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0070C0"/>
            <w:sz w:val="16"/>
            <w:szCs w:val="16"/>
          </w:rPr>
          <w:t>return</w:t>
        </w:r>
        <w:r w:rsidRPr="00395D45">
          <w:rPr>
            <w:rFonts w:ascii="Lucida Console" w:hAnsi="Lucida Console" w:cs="Segoe UI Light"/>
            <w:color w:val="000000" w:themeColor="text1"/>
            <w:sz w:val="16"/>
            <w:szCs w:val="16"/>
          </w:rPr>
          <w:t xml:space="preserve"> dataframe1,</w:t>
        </w:r>
      </w:ins>
    </w:p>
    <w:p w14:paraId="68DB1DB1" w14:textId="77777777" w:rsidR="00287FB0" w:rsidRDefault="005C29F3" w:rsidP="00817449">
      <w:pPr>
        <w:spacing w:after="80"/>
        <w:rPr>
          <w:ins w:id="1123" w:author="Andrew Fryer (@DEEPFAT)" w:date="2017-12-14T17:17:00Z"/>
          <w:rFonts w:ascii="Segoe UI Light" w:hAnsi="Segoe UI Light" w:cs="Segoe UI Light"/>
          <w:sz w:val="22"/>
          <w:szCs w:val="22"/>
        </w:rPr>
      </w:pPr>
      <w:ins w:id="1124" w:author="Andrew Fryer (@DEEPFAT)" w:date="2017-12-14T16:53:00Z">
        <w:r>
          <w:rPr>
            <w:rFonts w:ascii="Segoe UI Light" w:hAnsi="Segoe UI Light" w:cs="Segoe UI Light"/>
            <w:sz w:val="22"/>
            <w:szCs w:val="22"/>
          </w:rPr>
          <w:t xml:space="preserve">The </w:t>
        </w:r>
        <w:r w:rsidR="00817449">
          <w:rPr>
            <w:rFonts w:ascii="Segoe UI Light" w:hAnsi="Segoe UI Light" w:cs="Segoe UI Light"/>
            <w:sz w:val="22"/>
            <w:szCs w:val="22"/>
          </w:rPr>
          <w:t>confusion matrix will show up as the output data of the modul</w:t>
        </w:r>
      </w:ins>
      <w:ins w:id="1125" w:author="Andrew Fryer (@DEEPFAT)" w:date="2017-12-14T16:54:00Z">
        <w:r w:rsidR="00BA274F">
          <w:rPr>
            <w:rFonts w:ascii="Segoe UI Light" w:hAnsi="Segoe UI Light" w:cs="Segoe UI Light"/>
            <w:sz w:val="22"/>
            <w:szCs w:val="22"/>
          </w:rPr>
          <w:t>e</w:t>
        </w:r>
      </w:ins>
      <w:ins w:id="1126" w:author="Andrew Fryer (@DEEPFAT)" w:date="2017-12-14T16:53:00Z">
        <w:r w:rsidR="00817449">
          <w:rPr>
            <w:rFonts w:ascii="Segoe UI Light" w:hAnsi="Segoe UI Light" w:cs="Segoe UI Light"/>
            <w:sz w:val="22"/>
            <w:szCs w:val="22"/>
          </w:rPr>
          <w:t xml:space="preserve"> and the </w:t>
        </w:r>
        <w:r>
          <w:rPr>
            <w:rFonts w:ascii="Segoe UI Light" w:hAnsi="Segoe UI Light" w:cs="Segoe UI Light"/>
            <w:sz w:val="22"/>
            <w:szCs w:val="22"/>
          </w:rPr>
          <w:t xml:space="preserve">plot will appear on port </w:t>
        </w:r>
      </w:ins>
      <w:ins w:id="1127" w:author="Andrew Fryer (@DEEPFAT)" w:date="2017-12-14T17:17:00Z">
        <w:r w:rsidR="00287FB0">
          <w:rPr>
            <w:rFonts w:ascii="Segoe UI Light" w:hAnsi="Segoe UI Light" w:cs="Segoe UI Light"/>
            <w:sz w:val="22"/>
            <w:szCs w:val="22"/>
          </w:rPr>
          <w:t>2:</w:t>
        </w:r>
      </w:ins>
    </w:p>
    <w:p w14:paraId="78865277" w14:textId="355D3994" w:rsidR="00BA274F" w:rsidRDefault="005C29F3" w:rsidP="00817449">
      <w:pPr>
        <w:spacing w:after="80"/>
        <w:rPr>
          <w:ins w:id="1128" w:author="Andrew Fryer (@DEEPFAT)" w:date="2017-12-14T16:54:00Z"/>
          <w:rFonts w:ascii="Segoe UI Light" w:hAnsi="Segoe UI Light" w:cs="Segoe UI Light"/>
          <w:sz w:val="22"/>
          <w:szCs w:val="22"/>
        </w:rPr>
      </w:pPr>
      <w:ins w:id="1129" w:author="Andrew Fryer (@DEEPFAT)" w:date="2017-12-14T16:53:00Z">
        <w:r>
          <w:rPr>
            <w:rFonts w:ascii="Segoe UI Light" w:hAnsi="Segoe UI Light" w:cs="Segoe UI Light"/>
            <w:sz w:val="22"/>
            <w:szCs w:val="22"/>
          </w:rPr>
          <w:t xml:space="preserve"> </w:t>
        </w:r>
      </w:ins>
      <w:ins w:id="1130" w:author="Andrew Fryer (@DEEPFAT)" w:date="2017-12-14T17:18:00Z">
        <w:r w:rsidR="00BE6C87">
          <w:rPr>
            <w:noProof/>
          </w:rPr>
          <w:drawing>
            <wp:inline distT="0" distB="0" distL="0" distR="0" wp14:anchorId="07D8376B" wp14:editId="20412ED0">
              <wp:extent cx="2288497" cy="1415845"/>
              <wp:effectExtent l="19050" t="19050" r="1714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4712" cy="1419690"/>
                      </a:xfrm>
                      <a:prstGeom prst="rect">
                        <a:avLst/>
                      </a:prstGeom>
                      <a:ln>
                        <a:solidFill>
                          <a:schemeClr val="tx2">
                            <a:lumMod val="75000"/>
                          </a:schemeClr>
                        </a:solidFill>
                      </a:ln>
                    </pic:spPr>
                  </pic:pic>
                </a:graphicData>
              </a:graphic>
            </wp:inline>
          </w:drawing>
        </w:r>
      </w:ins>
      <w:ins w:id="1131" w:author="Andrew Fryer (@DEEPFAT)" w:date="2017-12-14T17:19:00Z">
        <w:r w:rsidR="00B768DE" w:rsidRPr="00B768DE">
          <w:rPr>
            <w:noProof/>
          </w:rPr>
          <w:t xml:space="preserve"> </w:t>
        </w:r>
        <w:r w:rsidR="00B768DE">
          <w:rPr>
            <w:noProof/>
          </w:rPr>
          <w:drawing>
            <wp:inline distT="0" distB="0" distL="0" distR="0" wp14:anchorId="0B421068" wp14:editId="1B128E59">
              <wp:extent cx="1735485" cy="1407232"/>
              <wp:effectExtent l="19050" t="19050" r="17145" b="215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8746" cy="1417985"/>
                      </a:xfrm>
                      <a:prstGeom prst="rect">
                        <a:avLst/>
                      </a:prstGeom>
                      <a:ln>
                        <a:solidFill>
                          <a:schemeClr val="tx2">
                            <a:lumMod val="75000"/>
                          </a:schemeClr>
                        </a:solidFill>
                      </a:ln>
                    </pic:spPr>
                  </pic:pic>
                </a:graphicData>
              </a:graphic>
            </wp:inline>
          </w:drawing>
        </w:r>
      </w:ins>
    </w:p>
    <w:p w14:paraId="031D3501" w14:textId="77777777" w:rsidR="00BA274F" w:rsidRDefault="00BA274F">
      <w:pPr>
        <w:rPr>
          <w:ins w:id="1132" w:author="Andrew Fryer (@DEEPFAT)" w:date="2017-12-14T16:54:00Z"/>
          <w:rFonts w:ascii="Segoe UI Light" w:hAnsi="Segoe UI Light" w:cs="Segoe UI Light"/>
          <w:sz w:val="22"/>
          <w:szCs w:val="22"/>
        </w:rPr>
      </w:pPr>
      <w:ins w:id="1133" w:author="Andrew Fryer (@DEEPFAT)" w:date="2017-12-14T16:54:00Z">
        <w:r>
          <w:rPr>
            <w:rFonts w:ascii="Segoe UI Light" w:hAnsi="Segoe UI Light" w:cs="Segoe UI Light"/>
            <w:sz w:val="22"/>
            <w:szCs w:val="22"/>
          </w:rPr>
          <w:br w:type="page"/>
        </w:r>
      </w:ins>
    </w:p>
    <w:p w14:paraId="468C9647" w14:textId="5416A0A1" w:rsidR="00153B0B" w:rsidRPr="00153B0B" w:rsidDel="004E7ADB" w:rsidRDefault="00153B0B">
      <w:pPr>
        <w:spacing w:after="80"/>
        <w:rPr>
          <w:del w:id="1134" w:author="Andrew Fryer (@DEEPFAT)" w:date="2017-12-13T14:08:00Z"/>
          <w:rFonts w:ascii="Lucida Console" w:hAnsi="Lucida Console" w:cs="Segoe UI Light"/>
          <w:color w:val="000000" w:themeColor="text1"/>
          <w:sz w:val="16"/>
          <w:szCs w:val="16"/>
        </w:rPr>
      </w:pPr>
      <w:del w:id="1135" w:author="Andrew Fryer (@DEEPFAT)" w:date="2017-12-13T14:08:00Z">
        <w:r w:rsidRPr="00153B0B" w:rsidDel="004E7ADB">
          <w:rPr>
            <w:rFonts w:ascii="Lucida Console" w:hAnsi="Lucida Console" w:cs="Segoe UI Light"/>
            <w:color w:val="2E74B5" w:themeColor="accent1" w:themeShade="BF"/>
            <w:sz w:val="16"/>
            <w:szCs w:val="16"/>
          </w:rPr>
          <w:lastRenderedPageBreak/>
          <w:delText>import</w:delText>
        </w:r>
        <w:r w:rsidRPr="00153B0B" w:rsidDel="004E7ADB">
          <w:rPr>
            <w:rFonts w:ascii="Lucida Console" w:hAnsi="Lucida Console" w:cs="Segoe UI Light"/>
            <w:color w:val="000000" w:themeColor="text1"/>
            <w:sz w:val="16"/>
            <w:szCs w:val="16"/>
          </w:rPr>
          <w:delText xml:space="preserve"> matplotlib</w:delText>
        </w:r>
      </w:del>
    </w:p>
    <w:p w14:paraId="1A6DF47B" w14:textId="600D5920" w:rsidR="00153B0B" w:rsidRPr="00153B0B" w:rsidDel="004E7ADB" w:rsidRDefault="00153B0B">
      <w:pPr>
        <w:spacing w:after="80"/>
        <w:rPr>
          <w:del w:id="1136" w:author="Andrew Fryer (@DEEPFAT)" w:date="2017-12-13T14:08:00Z"/>
          <w:rFonts w:ascii="Lucida Console" w:hAnsi="Lucida Console" w:cs="Segoe UI Light"/>
          <w:color w:val="000000" w:themeColor="text1"/>
          <w:sz w:val="16"/>
          <w:szCs w:val="16"/>
        </w:rPr>
      </w:pPr>
      <w:del w:id="1137" w:author="Andrew Fryer (@DEEPFAT)" w:date="2017-12-13T14:08:00Z">
        <w:r w:rsidRPr="00153B0B" w:rsidDel="004E7ADB">
          <w:rPr>
            <w:rFonts w:ascii="Lucida Console" w:hAnsi="Lucida Console" w:cs="Segoe UI Light"/>
            <w:color w:val="000000" w:themeColor="text1"/>
            <w:sz w:val="16"/>
            <w:szCs w:val="16"/>
          </w:rPr>
          <w:delText>matplotlib.use(</w:delText>
        </w:r>
        <w:r w:rsidRPr="00153B0B" w:rsidDel="004E7ADB">
          <w:rPr>
            <w:rFonts w:ascii="Lucida Console" w:hAnsi="Lucida Console" w:cs="Segoe UI Light"/>
            <w:color w:val="C00000"/>
            <w:sz w:val="16"/>
            <w:szCs w:val="16"/>
          </w:rPr>
          <w:delText>"TkAgg")</w:delText>
        </w:r>
      </w:del>
    </w:p>
    <w:p w14:paraId="0748C3D7" w14:textId="0CF9DF20" w:rsidR="00153B0B" w:rsidRPr="00153B0B" w:rsidDel="004E7ADB" w:rsidRDefault="00153B0B">
      <w:pPr>
        <w:spacing w:after="80"/>
        <w:rPr>
          <w:del w:id="1138" w:author="Andrew Fryer (@DEEPFAT)" w:date="2017-12-13T14:08:00Z"/>
          <w:rFonts w:ascii="Lucida Console" w:hAnsi="Lucida Console" w:cs="Segoe UI Light"/>
          <w:color w:val="000000" w:themeColor="text1"/>
          <w:sz w:val="16"/>
          <w:szCs w:val="16"/>
        </w:rPr>
      </w:pPr>
      <w:del w:id="1139" w:author="Andrew Fryer (@DEEPFAT)" w:date="2017-12-13T14:08:00Z">
        <w:r w:rsidRPr="00153B0B" w:rsidDel="004E7ADB">
          <w:rPr>
            <w:rFonts w:ascii="Lucida Console" w:hAnsi="Lucida Console" w:cs="Segoe UI Light"/>
            <w:color w:val="2E74B5" w:themeColor="accent1" w:themeShade="BF"/>
            <w:sz w:val="16"/>
            <w:szCs w:val="16"/>
          </w:rPr>
          <w:delText>def</w:delText>
        </w:r>
        <w:r w:rsidRPr="00153B0B" w:rsidDel="004E7ADB">
          <w:rPr>
            <w:rFonts w:ascii="Lucida Console" w:hAnsi="Lucida Console" w:cs="Segoe UI Light"/>
            <w:color w:val="000000" w:themeColor="text1"/>
            <w:sz w:val="16"/>
            <w:szCs w:val="16"/>
          </w:rPr>
          <w:delText xml:space="preserve"> azureml_main(dataframe1 = </w:delText>
        </w:r>
        <w:r w:rsidRPr="00153B0B" w:rsidDel="004E7ADB">
          <w:rPr>
            <w:rFonts w:ascii="Lucida Console" w:hAnsi="Lucida Console" w:cs="Segoe UI Light"/>
            <w:color w:val="2E74B5" w:themeColor="accent1" w:themeShade="BF"/>
            <w:sz w:val="16"/>
            <w:szCs w:val="16"/>
          </w:rPr>
          <w:delText>None</w:delText>
        </w:r>
        <w:r w:rsidRPr="00153B0B" w:rsidDel="004E7ADB">
          <w:rPr>
            <w:rFonts w:ascii="Lucida Console" w:hAnsi="Lucida Console" w:cs="Segoe UI Light"/>
            <w:color w:val="000000" w:themeColor="text1"/>
            <w:sz w:val="16"/>
            <w:szCs w:val="16"/>
          </w:rPr>
          <w:delText>):</w:delText>
        </w:r>
      </w:del>
    </w:p>
    <w:p w14:paraId="0D8DC894" w14:textId="526CEC4A" w:rsidR="00153B0B" w:rsidRPr="00153B0B" w:rsidDel="004E7ADB" w:rsidRDefault="00153B0B">
      <w:pPr>
        <w:spacing w:after="80"/>
        <w:rPr>
          <w:del w:id="1140" w:author="Andrew Fryer (@DEEPFAT)" w:date="2017-12-13T14:08:00Z"/>
          <w:rFonts w:ascii="Lucida Console" w:hAnsi="Lucida Console" w:cs="Segoe UI Light"/>
          <w:color w:val="000000" w:themeColor="text1"/>
          <w:sz w:val="16"/>
          <w:szCs w:val="16"/>
        </w:rPr>
      </w:pPr>
      <w:del w:id="1141" w:author="Andrew Fryer (@DEEPFAT)" w:date="2017-12-13T14:08:00Z">
        <w:r w:rsidRPr="00153B0B" w:rsidDel="004E7ADB">
          <w:rPr>
            <w:rFonts w:ascii="Lucida Console" w:hAnsi="Lucida Console" w:cs="Segoe UI Light"/>
            <w:color w:val="000000" w:themeColor="text1"/>
            <w:sz w:val="16"/>
            <w:szCs w:val="16"/>
          </w:rPr>
          <w:delText xml:space="preserve">    import sklearn.metrics </w:delText>
        </w:r>
        <w:r w:rsidRPr="00153B0B" w:rsidDel="004E7ADB">
          <w:rPr>
            <w:rFonts w:ascii="Lucida Console" w:hAnsi="Lucida Console" w:cs="Segoe UI Light"/>
            <w:color w:val="2E74B5" w:themeColor="accent1" w:themeShade="BF"/>
            <w:sz w:val="16"/>
            <w:szCs w:val="16"/>
          </w:rPr>
          <w:delText>as</w:delText>
        </w:r>
        <w:r w:rsidRPr="00153B0B" w:rsidDel="004E7ADB">
          <w:rPr>
            <w:rFonts w:ascii="Lucida Console" w:hAnsi="Lucida Console" w:cs="Segoe UI Light"/>
            <w:color w:val="000000" w:themeColor="text1"/>
            <w:sz w:val="16"/>
            <w:szCs w:val="16"/>
          </w:rPr>
          <w:delText xml:space="preserve"> m</w:delText>
        </w:r>
      </w:del>
    </w:p>
    <w:p w14:paraId="13549575" w14:textId="55CF240B" w:rsidR="00153B0B" w:rsidRPr="00153B0B" w:rsidDel="004E7ADB" w:rsidRDefault="00153B0B">
      <w:pPr>
        <w:spacing w:after="80"/>
        <w:rPr>
          <w:del w:id="1142" w:author="Andrew Fryer (@DEEPFAT)" w:date="2017-12-13T14:08:00Z"/>
          <w:rFonts w:ascii="Lucida Console" w:hAnsi="Lucida Console" w:cs="Segoe UI Light"/>
          <w:color w:val="000000" w:themeColor="text1"/>
          <w:sz w:val="16"/>
          <w:szCs w:val="16"/>
        </w:rPr>
      </w:pPr>
      <w:del w:id="1143" w:author="Andrew Fryer (@DEEPFAT)" w:date="2017-12-13T14:08:00Z">
        <w:r w:rsidRPr="00153B0B" w:rsidDel="004E7ADB">
          <w:rPr>
            <w:rFonts w:ascii="Lucida Console" w:hAnsi="Lucida Console" w:cs="Segoe UI Light"/>
            <w:color w:val="000000" w:themeColor="text1"/>
            <w:sz w:val="16"/>
            <w:szCs w:val="16"/>
          </w:rPr>
          <w:delText xml:space="preserve">    import matplotlib.pyplot </w:delText>
        </w:r>
        <w:r w:rsidRPr="00153B0B" w:rsidDel="004E7ADB">
          <w:rPr>
            <w:rFonts w:ascii="Lucida Console" w:hAnsi="Lucida Console" w:cs="Segoe UI Light"/>
            <w:color w:val="2E74B5" w:themeColor="accent1" w:themeShade="BF"/>
            <w:sz w:val="16"/>
            <w:szCs w:val="16"/>
          </w:rPr>
          <w:delText>as</w:delText>
        </w:r>
        <w:r w:rsidRPr="00153B0B" w:rsidDel="004E7ADB">
          <w:rPr>
            <w:rFonts w:ascii="Lucida Console" w:hAnsi="Lucida Console" w:cs="Segoe UI Light"/>
            <w:color w:val="000000" w:themeColor="text1"/>
            <w:sz w:val="16"/>
            <w:szCs w:val="16"/>
          </w:rPr>
          <w:delText xml:space="preserve"> plt</w:delText>
        </w:r>
      </w:del>
    </w:p>
    <w:p w14:paraId="2EF66C1E" w14:textId="3F994961" w:rsidR="00153B0B" w:rsidRPr="00153B0B" w:rsidDel="004E7ADB" w:rsidRDefault="00153B0B">
      <w:pPr>
        <w:spacing w:after="80"/>
        <w:rPr>
          <w:del w:id="1144" w:author="Andrew Fryer (@DEEPFAT)" w:date="2017-12-13T14:08:00Z"/>
          <w:rFonts w:ascii="Lucida Console" w:hAnsi="Lucida Console" w:cs="Segoe UI Light"/>
          <w:color w:val="000000" w:themeColor="text1"/>
          <w:sz w:val="16"/>
          <w:szCs w:val="16"/>
        </w:rPr>
      </w:pPr>
      <w:del w:id="1145" w:author="Andrew Fryer (@DEEPFAT)" w:date="2017-12-13T14:08:00Z">
        <w:r w:rsidRPr="00153B0B" w:rsidDel="004E7ADB">
          <w:rPr>
            <w:rFonts w:ascii="Lucida Console" w:hAnsi="Lucida Console" w:cs="Segoe UI Light"/>
            <w:color w:val="000000" w:themeColor="text1"/>
            <w:sz w:val="16"/>
            <w:szCs w:val="16"/>
          </w:rPr>
          <w:delText xml:space="preserve">    dataframe1 = dataframe1.dropna()   </w:delText>
        </w:r>
      </w:del>
    </w:p>
    <w:p w14:paraId="3E9E80BB" w14:textId="16B1D068" w:rsidR="00153B0B" w:rsidRPr="00153B0B" w:rsidDel="004E7ADB" w:rsidRDefault="00153B0B">
      <w:pPr>
        <w:spacing w:after="80"/>
        <w:rPr>
          <w:del w:id="1146" w:author="Andrew Fryer (@DEEPFAT)" w:date="2017-12-13T14:08:00Z"/>
          <w:rFonts w:ascii="Lucida Console" w:hAnsi="Lucida Console" w:cs="Segoe UI Light"/>
          <w:color w:val="000000" w:themeColor="text1"/>
          <w:sz w:val="16"/>
          <w:szCs w:val="16"/>
        </w:rPr>
      </w:pPr>
      <w:del w:id="1147" w:author="Andrew Fryer (@DEEPFAT)" w:date="2017-12-13T14:08:00Z">
        <w:r w:rsidRPr="00153B0B" w:rsidDel="004E7ADB">
          <w:rPr>
            <w:rFonts w:ascii="Lucida Console" w:hAnsi="Lucida Console" w:cs="Segoe UI Light"/>
            <w:color w:val="000000" w:themeColor="text1"/>
            <w:sz w:val="16"/>
            <w:szCs w:val="16"/>
          </w:rPr>
          <w:delText xml:space="preserve">    # pick the label out of the dataframe and the positive label</w:delText>
        </w:r>
      </w:del>
    </w:p>
    <w:p w14:paraId="61BD6ADC" w14:textId="65A3152F" w:rsidR="00153B0B" w:rsidRPr="00153B0B" w:rsidDel="004E7ADB" w:rsidRDefault="00153B0B">
      <w:pPr>
        <w:spacing w:after="80"/>
        <w:rPr>
          <w:del w:id="1148" w:author="Andrew Fryer (@DEEPFAT)" w:date="2017-12-13T14:08:00Z"/>
          <w:rFonts w:ascii="Lucida Console" w:hAnsi="Lucida Console" w:cs="Segoe UI Light"/>
          <w:color w:val="000000" w:themeColor="text1"/>
          <w:sz w:val="16"/>
          <w:szCs w:val="16"/>
        </w:rPr>
      </w:pPr>
      <w:del w:id="1149" w:author="Andrew Fryer (@DEEPFAT)" w:date="2017-12-13T14:08:00Z">
        <w:r w:rsidRPr="00153B0B" w:rsidDel="004E7ADB">
          <w:rPr>
            <w:rFonts w:ascii="Lucida Console" w:hAnsi="Lucida Console" w:cs="Segoe UI Light"/>
            <w:color w:val="000000" w:themeColor="text1"/>
            <w:sz w:val="16"/>
            <w:szCs w:val="16"/>
          </w:rPr>
          <w:delText xml:space="preserve">    r1 = m.roc_curve(dataframe1[</w:delText>
        </w:r>
        <w:r w:rsidRPr="00153B0B" w:rsidDel="004E7ADB">
          <w:rPr>
            <w:rFonts w:ascii="Lucida Console" w:hAnsi="Lucida Console" w:cs="Segoe UI Light"/>
            <w:color w:val="C00000"/>
            <w:sz w:val="16"/>
            <w:szCs w:val="16"/>
          </w:rPr>
          <w:delText>"ArrDel15"</w:delText>
        </w:r>
        <w:r w:rsidRPr="00153B0B" w:rsidDel="004E7ADB">
          <w:rPr>
            <w:rFonts w:ascii="Lucida Console" w:hAnsi="Lucida Console" w:cs="Segoe UI Light"/>
            <w:color w:val="000000" w:themeColor="text1"/>
            <w:sz w:val="16"/>
            <w:szCs w:val="16"/>
          </w:rPr>
          <w:delText>], dataframe1[</w:delText>
        </w:r>
        <w:r w:rsidRPr="00153B0B" w:rsidDel="004E7ADB">
          <w:rPr>
            <w:rFonts w:ascii="Lucida Console" w:hAnsi="Lucida Console" w:cs="Segoe UI Light"/>
            <w:color w:val="C00000"/>
            <w:sz w:val="16"/>
            <w:szCs w:val="16"/>
          </w:rPr>
          <w:delText>"Scored Probabilities"</w:delText>
        </w:r>
        <w:r w:rsidRPr="00153B0B" w:rsidDel="004E7ADB">
          <w:rPr>
            <w:rFonts w:ascii="Lucida Console" w:hAnsi="Lucida Console" w:cs="Segoe UI Light"/>
            <w:color w:val="000000" w:themeColor="text1"/>
            <w:sz w:val="16"/>
            <w:szCs w:val="16"/>
          </w:rPr>
          <w:delText xml:space="preserve">], pos_label= </w:delText>
        </w:r>
        <w:r w:rsidRPr="00153B0B" w:rsidDel="004E7ADB">
          <w:rPr>
            <w:rFonts w:ascii="Lucida Console" w:hAnsi="Lucida Console" w:cs="Segoe UI Light"/>
            <w:color w:val="00B050"/>
            <w:sz w:val="16"/>
            <w:szCs w:val="16"/>
          </w:rPr>
          <w:delText>1</w:delText>
        </w:r>
        <w:r w:rsidRPr="00153B0B" w:rsidDel="004E7ADB">
          <w:rPr>
            <w:rFonts w:ascii="Lucida Console" w:hAnsi="Lucida Console" w:cs="Segoe UI Light"/>
            <w:color w:val="000000" w:themeColor="text1"/>
            <w:sz w:val="16"/>
            <w:szCs w:val="16"/>
          </w:rPr>
          <w:delText xml:space="preserve">)  </w:delText>
        </w:r>
      </w:del>
    </w:p>
    <w:p w14:paraId="3AB96D76" w14:textId="61E7E54D" w:rsidR="00153B0B" w:rsidRPr="00153B0B" w:rsidDel="004E7ADB" w:rsidRDefault="00153B0B">
      <w:pPr>
        <w:spacing w:after="80"/>
        <w:rPr>
          <w:del w:id="1150" w:author="Andrew Fryer (@DEEPFAT)" w:date="2017-12-13T14:08:00Z"/>
          <w:rFonts w:ascii="Lucida Console" w:hAnsi="Lucida Console" w:cs="Segoe UI Light"/>
          <w:color w:val="000000" w:themeColor="text1"/>
          <w:sz w:val="16"/>
          <w:szCs w:val="16"/>
        </w:rPr>
      </w:pPr>
      <w:del w:id="1151" w:author="Andrew Fryer (@DEEPFAT)" w:date="2017-12-13T14:08:00Z">
        <w:r w:rsidRPr="00153B0B" w:rsidDel="004E7ADB">
          <w:rPr>
            <w:rFonts w:ascii="Lucida Console" w:hAnsi="Lucida Console" w:cs="Segoe UI Light"/>
            <w:color w:val="000000" w:themeColor="text1"/>
            <w:sz w:val="16"/>
            <w:szCs w:val="16"/>
          </w:rPr>
          <w:delText xml:space="preserve">    plt.plot(r1[</w:delText>
        </w:r>
        <w:r w:rsidRPr="00153B0B" w:rsidDel="004E7ADB">
          <w:rPr>
            <w:rFonts w:ascii="Lucida Console" w:hAnsi="Lucida Console" w:cs="Segoe UI Light"/>
            <w:color w:val="00B050"/>
            <w:sz w:val="16"/>
            <w:szCs w:val="16"/>
          </w:rPr>
          <w:delText>0</w:delText>
        </w:r>
        <w:r w:rsidRPr="00153B0B" w:rsidDel="004E7ADB">
          <w:rPr>
            <w:rFonts w:ascii="Lucida Console" w:hAnsi="Lucida Console" w:cs="Segoe UI Light"/>
            <w:color w:val="000000" w:themeColor="text1"/>
            <w:sz w:val="16"/>
            <w:szCs w:val="16"/>
          </w:rPr>
          <w:delText>], r1[</w:delText>
        </w:r>
        <w:r w:rsidRPr="00153B0B" w:rsidDel="004E7ADB">
          <w:rPr>
            <w:rFonts w:ascii="Lucida Console" w:hAnsi="Lucida Console" w:cs="Segoe UI Light"/>
            <w:color w:val="00B050"/>
            <w:sz w:val="16"/>
            <w:szCs w:val="16"/>
          </w:rPr>
          <w:delText>1</w:delText>
        </w:r>
        <w:r w:rsidRPr="00153B0B" w:rsidDel="004E7ADB">
          <w:rPr>
            <w:rFonts w:ascii="Lucida Console" w:hAnsi="Lucida Console" w:cs="Segoe UI Light"/>
            <w:color w:val="000000" w:themeColor="text1"/>
            <w:sz w:val="16"/>
            <w:szCs w:val="16"/>
          </w:rPr>
          <w:delText>], 'r-', label=</w:delText>
        </w:r>
        <w:r w:rsidRPr="00153B0B" w:rsidDel="004E7ADB">
          <w:rPr>
            <w:rFonts w:ascii="Lucida Console" w:hAnsi="Lucida Console" w:cs="Segoe UI Light"/>
            <w:color w:val="C00000"/>
            <w:sz w:val="16"/>
            <w:szCs w:val="16"/>
          </w:rPr>
          <w:delText>"Boosted Trees"</w:delText>
        </w:r>
        <w:r w:rsidRPr="00153B0B" w:rsidDel="004E7ADB">
          <w:rPr>
            <w:rFonts w:ascii="Lucida Console" w:hAnsi="Lucida Console" w:cs="Segoe UI Light"/>
            <w:color w:val="000000" w:themeColor="text1"/>
            <w:sz w:val="16"/>
            <w:szCs w:val="16"/>
          </w:rPr>
          <w:delText xml:space="preserve">); </w:delText>
        </w:r>
      </w:del>
    </w:p>
    <w:p w14:paraId="76A92526" w14:textId="0B45CEAC" w:rsidR="00153B0B" w:rsidRPr="00153B0B" w:rsidDel="004E7ADB" w:rsidRDefault="00153B0B">
      <w:pPr>
        <w:spacing w:after="80"/>
        <w:rPr>
          <w:del w:id="1152" w:author="Andrew Fryer (@DEEPFAT)" w:date="2017-12-13T14:08:00Z"/>
          <w:rFonts w:ascii="Lucida Console" w:hAnsi="Lucida Console" w:cs="Segoe UI Light"/>
          <w:color w:val="000000" w:themeColor="text1"/>
          <w:sz w:val="16"/>
          <w:szCs w:val="16"/>
        </w:rPr>
      </w:pPr>
      <w:del w:id="1153" w:author="Andrew Fryer (@DEEPFAT)" w:date="2017-12-13T14:08:00Z">
        <w:r w:rsidRPr="00153B0B" w:rsidDel="004E7ADB">
          <w:rPr>
            <w:rFonts w:ascii="Lucida Console" w:hAnsi="Lucida Console" w:cs="Segoe UI Light"/>
            <w:color w:val="000000" w:themeColor="text1"/>
            <w:sz w:val="16"/>
            <w:szCs w:val="16"/>
          </w:rPr>
          <w:delText xml:space="preserve">    plt.grid(</w:delText>
        </w:r>
        <w:r w:rsidRPr="00153B0B" w:rsidDel="004E7ADB">
          <w:rPr>
            <w:rFonts w:ascii="Lucida Console" w:hAnsi="Lucida Console" w:cs="Segoe UI Light"/>
            <w:color w:val="C00000"/>
            <w:sz w:val="16"/>
            <w:szCs w:val="16"/>
          </w:rPr>
          <w:delText>"on"</w:delText>
        </w:r>
        <w:r w:rsidRPr="00153B0B" w:rsidDel="004E7ADB">
          <w:rPr>
            <w:rFonts w:ascii="Lucida Console" w:hAnsi="Lucida Console" w:cs="Segoe UI Light"/>
            <w:color w:val="000000" w:themeColor="text1"/>
            <w:sz w:val="16"/>
            <w:szCs w:val="16"/>
          </w:rPr>
          <w:delText>);</w:delText>
        </w:r>
      </w:del>
    </w:p>
    <w:p w14:paraId="5203287A" w14:textId="4602FFA3" w:rsidR="00153B0B" w:rsidRPr="00153B0B" w:rsidDel="004E7ADB" w:rsidRDefault="00153B0B">
      <w:pPr>
        <w:spacing w:after="80"/>
        <w:rPr>
          <w:del w:id="1154" w:author="Andrew Fryer (@DEEPFAT)" w:date="2017-12-13T14:08:00Z"/>
          <w:rFonts w:ascii="Lucida Console" w:hAnsi="Lucida Console" w:cs="Segoe UI Light"/>
          <w:color w:val="000000" w:themeColor="text1"/>
          <w:sz w:val="16"/>
          <w:szCs w:val="16"/>
        </w:rPr>
      </w:pPr>
      <w:del w:id="1155" w:author="Andrew Fryer (@DEEPFAT)" w:date="2017-12-13T14:08:00Z">
        <w:r w:rsidRPr="00153B0B" w:rsidDel="004E7ADB">
          <w:rPr>
            <w:rFonts w:ascii="Lucida Console" w:hAnsi="Lucida Console" w:cs="Segoe UI Light"/>
            <w:color w:val="000000" w:themeColor="text1"/>
            <w:sz w:val="16"/>
            <w:szCs w:val="16"/>
          </w:rPr>
          <w:delText xml:space="preserve">    plt.legend(loc="best")</w:delText>
        </w:r>
      </w:del>
    </w:p>
    <w:p w14:paraId="5E34ABF5" w14:textId="72225157" w:rsidR="00153B0B" w:rsidRPr="00153B0B" w:rsidDel="004E7ADB" w:rsidRDefault="00153B0B">
      <w:pPr>
        <w:spacing w:after="80"/>
        <w:rPr>
          <w:del w:id="1156" w:author="Andrew Fryer (@DEEPFAT)" w:date="2017-12-13T14:08:00Z"/>
          <w:rFonts w:ascii="Lucida Console" w:hAnsi="Lucida Console" w:cs="Segoe UI Light"/>
          <w:color w:val="000000" w:themeColor="text1"/>
          <w:sz w:val="16"/>
          <w:szCs w:val="16"/>
        </w:rPr>
      </w:pPr>
      <w:del w:id="1157" w:author="Andrew Fryer (@DEEPFAT)" w:date="2017-12-13T14:08:00Z">
        <w:r w:rsidRPr="00153B0B" w:rsidDel="004E7ADB">
          <w:rPr>
            <w:rFonts w:ascii="Lucida Console" w:hAnsi="Lucida Console" w:cs="Segoe UI Light"/>
            <w:color w:val="000000" w:themeColor="text1"/>
            <w:sz w:val="16"/>
            <w:szCs w:val="16"/>
          </w:rPr>
          <w:delText xml:space="preserve">    plt.savefig("roc.png")   </w:delText>
        </w:r>
      </w:del>
    </w:p>
    <w:p w14:paraId="25B5B577" w14:textId="2E37E8AE" w:rsidR="00153B0B" w:rsidRPr="00153B0B" w:rsidDel="004E7ADB" w:rsidRDefault="00153B0B">
      <w:pPr>
        <w:spacing w:after="80"/>
        <w:rPr>
          <w:del w:id="1158" w:author="Andrew Fryer (@DEEPFAT)" w:date="2017-12-13T14:08:00Z"/>
          <w:rFonts w:ascii="Lucida Console" w:hAnsi="Lucida Console" w:cs="Segoe UI Light"/>
          <w:color w:val="C00000"/>
          <w:sz w:val="16"/>
          <w:szCs w:val="16"/>
        </w:rPr>
      </w:pPr>
      <w:del w:id="1159" w:author="Andrew Fryer (@DEEPFAT)" w:date="2017-12-13T14:08:00Z">
        <w:r w:rsidRPr="00153B0B" w:rsidDel="004E7ADB">
          <w:rPr>
            <w:rFonts w:ascii="Lucida Console" w:hAnsi="Lucida Console" w:cs="Segoe UI Light"/>
            <w:color w:val="000000" w:themeColor="text1"/>
            <w:sz w:val="16"/>
            <w:szCs w:val="16"/>
          </w:rPr>
          <w:delText xml:space="preserve">       </w:delText>
        </w:r>
      </w:del>
    </w:p>
    <w:p w14:paraId="1D6EA88A" w14:textId="505F436F" w:rsidR="00153B0B" w:rsidRPr="00153B0B" w:rsidDel="004E7ADB" w:rsidRDefault="00153B0B">
      <w:pPr>
        <w:spacing w:after="80"/>
        <w:rPr>
          <w:del w:id="1160" w:author="Andrew Fryer (@DEEPFAT)" w:date="2017-12-13T14:08:00Z"/>
          <w:rFonts w:ascii="Lucida Console" w:hAnsi="Lucida Console" w:cs="Segoe UI Light"/>
          <w:color w:val="000000" w:themeColor="text1"/>
          <w:sz w:val="16"/>
          <w:szCs w:val="16"/>
        </w:rPr>
      </w:pPr>
      <w:del w:id="1161" w:author="Andrew Fryer (@DEEPFAT)" w:date="2017-12-13T14:08:00Z">
        <w:r w:rsidRPr="00153B0B" w:rsidDel="004E7ADB">
          <w:rPr>
            <w:rFonts w:ascii="Lucida Console" w:hAnsi="Lucida Console" w:cs="Segoe UI Light"/>
            <w:color w:val="000000" w:themeColor="text1"/>
            <w:sz w:val="16"/>
            <w:szCs w:val="16"/>
          </w:rPr>
          <w:delText xml:space="preserve">    </w:delText>
        </w:r>
        <w:r w:rsidRPr="00153B0B" w:rsidDel="004E7ADB">
          <w:rPr>
            <w:rFonts w:ascii="Lucida Console" w:hAnsi="Lucida Console" w:cs="Segoe UI Light"/>
            <w:color w:val="2E74B5" w:themeColor="accent1" w:themeShade="BF"/>
            <w:sz w:val="16"/>
            <w:szCs w:val="16"/>
          </w:rPr>
          <w:delText>return</w:delText>
        </w:r>
        <w:r w:rsidRPr="00153B0B" w:rsidDel="004E7ADB">
          <w:rPr>
            <w:rFonts w:ascii="Lucida Console" w:hAnsi="Lucida Console" w:cs="Segoe UI Light"/>
            <w:color w:val="000000" w:themeColor="text1"/>
            <w:sz w:val="16"/>
            <w:szCs w:val="16"/>
          </w:rPr>
          <w:delText xml:space="preserve"> dataframe1,</w:delText>
        </w:r>
      </w:del>
    </w:p>
    <w:p w14:paraId="694CFA15" w14:textId="303355A9" w:rsidR="00395D45" w:rsidDel="007432C4" w:rsidRDefault="00395D45">
      <w:pPr>
        <w:spacing w:after="80"/>
        <w:rPr>
          <w:del w:id="1162" w:author="Andrew Fryer (@DEEPFAT)" w:date="2017-12-13T14:25:00Z"/>
          <w:rFonts w:ascii="Segoe UI Light" w:hAnsi="Segoe UI Light" w:cs="Segoe UI Light"/>
          <w:sz w:val="22"/>
          <w:szCs w:val="22"/>
        </w:rPr>
        <w:pPrChange w:id="1163" w:author="Andrew Fryer (@DEEPFAT)" w:date="2017-12-14T16:53:00Z">
          <w:pPr/>
        </w:pPrChange>
      </w:pPr>
    </w:p>
    <w:p w14:paraId="11D18991" w14:textId="7E9A9ED8" w:rsidR="00921393" w:rsidDel="00712D18" w:rsidRDefault="00921393">
      <w:pPr>
        <w:spacing w:after="80"/>
        <w:rPr>
          <w:del w:id="1164" w:author="Andrew Fryer (@DEEPFAT)" w:date="2017-12-13T14:19:00Z"/>
          <w:rFonts w:ascii="Segoe UI Light" w:hAnsi="Segoe UI Light" w:cs="Segoe UI Light"/>
          <w:sz w:val="22"/>
          <w:szCs w:val="22"/>
        </w:rPr>
        <w:pPrChange w:id="1165" w:author="Andrew Fryer (@DEEPFAT)" w:date="2017-12-14T16:53:00Z">
          <w:pPr/>
        </w:pPrChange>
      </w:pPr>
      <w:del w:id="1166" w:author="Andrew Fryer (@DEEPFAT)" w:date="2017-12-13T14:19:00Z">
        <w:r w:rsidDel="00712D18">
          <w:rPr>
            <w:rFonts w:ascii="Segoe UI Light" w:hAnsi="Segoe UI Light" w:cs="Segoe UI Light"/>
            <w:sz w:val="22"/>
            <w:szCs w:val="22"/>
          </w:rPr>
          <w:br w:type="page"/>
        </w:r>
      </w:del>
    </w:p>
    <w:p w14:paraId="585D53AB" w14:textId="584A61A4" w:rsidR="00395D45" w:rsidDel="00712D18" w:rsidRDefault="00472012">
      <w:pPr>
        <w:spacing w:after="80"/>
        <w:rPr>
          <w:del w:id="1167" w:author="Andrew Fryer (@DEEPFAT)" w:date="2017-12-13T14:19:00Z"/>
          <w:rFonts w:ascii="Segoe UI Light" w:hAnsi="Segoe UI Light" w:cs="Segoe UI Light"/>
          <w:sz w:val="22"/>
          <w:szCs w:val="22"/>
        </w:rPr>
        <w:pPrChange w:id="1168" w:author="Andrew Fryer (@DEEPFAT)" w:date="2017-12-14T16:53:00Z">
          <w:pPr/>
        </w:pPrChange>
      </w:pPr>
      <w:del w:id="1169" w:author="Andrew Fryer (@DEEPFAT)" w:date="2017-12-13T14:19:00Z">
        <w:r w:rsidDel="00712D18">
          <w:rPr>
            <w:rFonts w:ascii="Segoe UI Light" w:hAnsi="Segoe UI Light" w:cs="Segoe UI Light"/>
            <w:sz w:val="22"/>
            <w:szCs w:val="22"/>
          </w:rPr>
          <w:lastRenderedPageBreak/>
          <w:delText xml:space="preserve">To check this is working we can simply right click on the Python module and click run selected. </w:delText>
        </w:r>
      </w:del>
    </w:p>
    <w:p w14:paraId="5CF3C9A9" w14:textId="3E834B5D" w:rsidR="00921393" w:rsidDel="00712D18" w:rsidRDefault="00921393">
      <w:pPr>
        <w:spacing w:after="80"/>
        <w:rPr>
          <w:del w:id="1170" w:author="Andrew Fryer (@DEEPFAT)" w:date="2017-12-13T14:19:00Z"/>
          <w:rFonts w:ascii="Segoe UI Light" w:hAnsi="Segoe UI Light" w:cs="Segoe UI Light"/>
          <w:sz w:val="22"/>
          <w:szCs w:val="22"/>
        </w:rPr>
        <w:pPrChange w:id="1171" w:author="Andrew Fryer (@DEEPFAT)" w:date="2017-12-14T16:53:00Z">
          <w:pPr/>
        </w:pPrChange>
      </w:pPr>
      <w:del w:id="1172" w:author="Andrew Fryer (@DEEPFAT)" w:date="2017-12-13T14:19:00Z">
        <w:r w:rsidDel="00712D18">
          <w:rPr>
            <w:noProof/>
            <w:lang w:eastAsia="en-GB"/>
          </w:rPr>
          <mc:AlternateContent>
            <mc:Choice Requires="wps">
              <w:drawing>
                <wp:anchor distT="0" distB="0" distL="114300" distR="114300" simplePos="0" relativeHeight="251658251" behindDoc="0" locked="0" layoutInCell="1" allowOverlap="1" wp14:anchorId="73C729B4" wp14:editId="6047BBC4">
                  <wp:simplePos x="0" y="0"/>
                  <wp:positionH relativeFrom="column">
                    <wp:posOffset>822801</wp:posOffset>
                  </wp:positionH>
                  <wp:positionV relativeFrom="paragraph">
                    <wp:posOffset>1737021</wp:posOffset>
                  </wp:positionV>
                  <wp:extent cx="970498" cy="279704"/>
                  <wp:effectExtent l="57150" t="57150" r="115570" b="120650"/>
                  <wp:wrapNone/>
                  <wp:docPr id="26" name="Rectangle 26"/>
                  <wp:cNvGraphicFramePr/>
                  <a:graphic xmlns:a="http://schemas.openxmlformats.org/drawingml/2006/main">
                    <a:graphicData uri="http://schemas.microsoft.com/office/word/2010/wordprocessingShape">
                      <wps:wsp>
                        <wps:cNvSpPr/>
                        <wps:spPr>
                          <a:xfrm>
                            <a:off x="0" y="0"/>
                            <a:ext cx="970498" cy="279704"/>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7D2A6" id="Rectangle 26" o:spid="_x0000_s1026" style="position:absolute;margin-left:64.8pt;margin-top:136.75pt;width:76.4pt;height:2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" filled="f" strokecolor="#ffc000" strokeweight="3pt">
                  <v:shadow on="t" color="black" opacity="26214f" origin="-.5,-.5" offset=".74836mm,.74836mm"/>
                </v:rect>
              </w:pict>
            </mc:Fallback>
          </mc:AlternateContent>
        </w:r>
        <w:r w:rsidR="00395D45" w:rsidDel="00712D18">
          <w:rPr>
            <w:noProof/>
            <w:lang w:eastAsia="en-GB"/>
          </w:rPr>
          <w:drawing>
            <wp:inline distT="0" distB="0" distL="0" distR="0" wp14:anchorId="076F9885" wp14:editId="0023B965">
              <wp:extent cx="1920193" cy="2315527"/>
              <wp:effectExtent l="0" t="0" r="444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30327" cy="2327748"/>
                      </a:xfrm>
                      <a:prstGeom prst="rect">
                        <a:avLst/>
                      </a:prstGeom>
                    </pic:spPr>
                  </pic:pic>
                </a:graphicData>
              </a:graphic>
            </wp:inline>
          </w:drawing>
        </w:r>
        <w:r w:rsidR="00395D45" w:rsidDel="00712D18">
          <w:rPr>
            <w:rFonts w:ascii="Segoe UI Light" w:hAnsi="Segoe UI Light" w:cs="Segoe UI Light"/>
            <w:sz w:val="22"/>
            <w:szCs w:val="22"/>
          </w:rPr>
          <w:delText xml:space="preserve"> </w:delText>
        </w:r>
      </w:del>
    </w:p>
    <w:p w14:paraId="72F388A0" w14:textId="036C8219" w:rsidR="00472012" w:rsidDel="00712D18" w:rsidRDefault="00472012">
      <w:pPr>
        <w:spacing w:after="80"/>
        <w:rPr>
          <w:del w:id="1173" w:author="Andrew Fryer (@DEEPFAT)" w:date="2017-12-13T14:19:00Z"/>
          <w:rFonts w:ascii="Segoe UI Light" w:hAnsi="Segoe UI Light" w:cs="Segoe UI Light"/>
          <w:sz w:val="22"/>
          <w:szCs w:val="22"/>
        </w:rPr>
        <w:pPrChange w:id="1174" w:author="Andrew Fryer (@DEEPFAT)" w:date="2017-12-14T16:53:00Z">
          <w:pPr/>
        </w:pPrChange>
      </w:pPr>
      <w:del w:id="1175" w:author="Andrew Fryer (@DEEPFAT)" w:date="2017-12-13T14:19:00Z">
        <w:r w:rsidDel="00712D18">
          <w:rPr>
            <w:rFonts w:ascii="Segoe UI Light" w:hAnsi="Segoe UI Light" w:cs="Segoe UI Light"/>
            <w:sz w:val="22"/>
            <w:szCs w:val="22"/>
          </w:rPr>
          <w:delText>Once it has completed we can see the RoC curve by right clicking on output</w:delText>
        </w:r>
        <w:r w:rsidR="00921393" w:rsidDel="00712D18">
          <w:rPr>
            <w:rFonts w:ascii="Segoe UI Light" w:hAnsi="Segoe UI Light" w:cs="Segoe UI Light"/>
            <w:sz w:val="22"/>
            <w:szCs w:val="22"/>
          </w:rPr>
          <w:delText xml:space="preserve"> 2 (the one on the right) </w:delText>
        </w:r>
        <w:r w:rsidDel="00712D18">
          <w:rPr>
            <w:rFonts w:ascii="Segoe UI Light" w:hAnsi="Segoe UI Light" w:cs="Segoe UI Light"/>
            <w:sz w:val="22"/>
            <w:szCs w:val="22"/>
          </w:rPr>
          <w:delText xml:space="preserve"> of the module</w:delText>
        </w:r>
        <w:r w:rsidR="00921393" w:rsidDel="00712D18">
          <w:rPr>
            <w:rFonts w:ascii="Segoe UI Light" w:hAnsi="Segoe UI Light" w:cs="Segoe UI Light"/>
            <w:sz w:val="22"/>
            <w:szCs w:val="22"/>
          </w:rPr>
          <w:delText>:</w:delText>
        </w:r>
      </w:del>
      <w:ins w:id="1176" w:author="Ed Baker" w:date="2016-09-01T09:05:00Z">
        <w:del w:id="1177" w:author="Andrew Fryer (@DEEPFAT)" w:date="2017-12-13T14:19:00Z">
          <w:r w:rsidR="00E93D8A" w:rsidDel="00712D18">
            <w:rPr>
              <w:rFonts w:ascii="Segoe UI Light" w:hAnsi="Segoe UI Light" w:cs="Segoe UI Light"/>
              <w:sz w:val="22"/>
              <w:szCs w:val="22"/>
            </w:rPr>
            <w:delText xml:space="preserve"> and click visualize</w:delText>
          </w:r>
        </w:del>
      </w:ins>
    </w:p>
    <w:p w14:paraId="797A6E57" w14:textId="74C7BC4A" w:rsidR="00921393" w:rsidDel="00712D18" w:rsidRDefault="00921393">
      <w:pPr>
        <w:spacing w:after="80"/>
        <w:rPr>
          <w:del w:id="1178" w:author="Andrew Fryer (@DEEPFAT)" w:date="2017-12-13T14:19:00Z"/>
          <w:rFonts w:ascii="Segoe UI Light" w:hAnsi="Segoe UI Light" w:cs="Segoe UI Light"/>
          <w:sz w:val="22"/>
          <w:szCs w:val="22"/>
        </w:rPr>
        <w:pPrChange w:id="1179" w:author="Andrew Fryer (@DEEPFAT)" w:date="2017-12-14T16:53:00Z">
          <w:pPr/>
        </w:pPrChange>
      </w:pPr>
    </w:p>
    <w:p w14:paraId="5ECB994C" w14:textId="2D8F6077" w:rsidR="00921393" w:rsidDel="00712D18" w:rsidRDefault="00921393">
      <w:pPr>
        <w:spacing w:after="80"/>
        <w:rPr>
          <w:del w:id="1180" w:author="Andrew Fryer (@DEEPFAT)" w:date="2017-12-13T14:19:00Z"/>
          <w:rFonts w:ascii="Segoe UI Light" w:hAnsi="Segoe UI Light" w:cs="Segoe UI Light"/>
          <w:sz w:val="22"/>
          <w:szCs w:val="22"/>
        </w:rPr>
        <w:pPrChange w:id="1181" w:author="Andrew Fryer (@DEEPFAT)" w:date="2017-12-14T16:53:00Z">
          <w:pPr/>
        </w:pPrChange>
      </w:pPr>
    </w:p>
    <w:p w14:paraId="27BA43DC" w14:textId="702A608D" w:rsidR="00153B0B" w:rsidRPr="00153B0B" w:rsidDel="00712D18" w:rsidRDefault="00472012">
      <w:pPr>
        <w:spacing w:after="80"/>
        <w:rPr>
          <w:del w:id="1182" w:author="Andrew Fryer (@DEEPFAT)" w:date="2017-12-13T14:19:00Z"/>
          <w:rFonts w:ascii="Segoe UI Light" w:hAnsi="Segoe UI Light" w:cs="Segoe UI Light"/>
          <w:sz w:val="22"/>
          <w:szCs w:val="22"/>
        </w:rPr>
        <w:pPrChange w:id="1183" w:author="Andrew Fryer (@DEEPFAT)" w:date="2017-12-14T16:53:00Z">
          <w:pPr/>
        </w:pPrChange>
      </w:pPr>
      <w:del w:id="1184" w:author="Andrew Fryer (@DEEPFAT)" w:date="2017-12-13T14:19:00Z">
        <w:r w:rsidDel="00712D18">
          <w:rPr>
            <w:rFonts w:ascii="Segoe UI Light" w:hAnsi="Segoe UI Light" w:cs="Segoe UI Light"/>
            <w:sz w:val="22"/>
            <w:szCs w:val="22"/>
          </w:rPr>
          <w:delText xml:space="preserve"> </w:delText>
        </w:r>
        <w:r w:rsidR="00E75DA9" w:rsidDel="00712D18">
          <w:rPr>
            <w:noProof/>
            <w:lang w:eastAsia="en-GB"/>
          </w:rPr>
          <w:drawing>
            <wp:inline distT="0" distB="0" distL="0" distR="0" wp14:anchorId="46141E53" wp14:editId="7FEC5E42">
              <wp:extent cx="4074428" cy="5654694"/>
              <wp:effectExtent l="19050" t="19050" r="21590"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8755" cy="5674577"/>
                      </a:xfrm>
                      <a:prstGeom prst="rect">
                        <a:avLst/>
                      </a:prstGeom>
                      <a:ln>
                        <a:solidFill>
                          <a:schemeClr val="tx2">
                            <a:lumMod val="75000"/>
                          </a:schemeClr>
                        </a:solidFill>
                      </a:ln>
                    </pic:spPr>
                  </pic:pic>
                </a:graphicData>
              </a:graphic>
            </wp:inline>
          </w:drawing>
        </w:r>
        <w:r w:rsidR="00153B0B" w:rsidRPr="00153B0B" w:rsidDel="00712D18">
          <w:rPr>
            <w:rFonts w:ascii="Segoe UI Light" w:hAnsi="Segoe UI Light" w:cs="Segoe UI Light"/>
            <w:sz w:val="22"/>
            <w:szCs w:val="22"/>
          </w:rPr>
          <w:delText xml:space="preserve">      </w:delText>
        </w:r>
      </w:del>
    </w:p>
    <w:p w14:paraId="5B74FB00" w14:textId="23E85300" w:rsidR="00472012" w:rsidDel="00712D18" w:rsidRDefault="00472012">
      <w:pPr>
        <w:spacing w:after="80"/>
        <w:rPr>
          <w:del w:id="1185" w:author="Andrew Fryer (@DEEPFAT)" w:date="2017-12-13T14:19:00Z"/>
          <w:rFonts w:ascii="Segoe UI Light" w:hAnsi="Segoe UI Light" w:cs="Segoe UI Light"/>
          <w:sz w:val="22"/>
          <w:szCs w:val="22"/>
        </w:rPr>
        <w:pPrChange w:id="1186" w:author="Andrew Fryer (@DEEPFAT)" w:date="2017-12-14T16:53:00Z">
          <w:pPr/>
        </w:pPrChange>
      </w:pPr>
      <w:del w:id="1187" w:author="Andrew Fryer (@DEEPFAT)" w:date="2017-12-13T14:19:00Z">
        <w:r w:rsidDel="00712D18">
          <w:rPr>
            <w:rFonts w:ascii="Segoe UI Light" w:hAnsi="Segoe UI Light" w:cs="Segoe UI Light"/>
            <w:sz w:val="22"/>
            <w:szCs w:val="22"/>
          </w:rPr>
          <w:lastRenderedPageBreak/>
          <w:delText>However</w:delText>
        </w:r>
      </w:del>
      <w:ins w:id="1188" w:author="Ed Baker" w:date="2016-09-01T09:06:00Z">
        <w:del w:id="1189" w:author="Andrew Fryer (@DEEPFAT)" w:date="2017-12-13T14:19:00Z">
          <w:r w:rsidR="00E93D8A" w:rsidDel="00712D18">
            <w:rPr>
              <w:rFonts w:ascii="Segoe UI Light" w:hAnsi="Segoe UI Light" w:cs="Segoe UI Light"/>
              <w:sz w:val="22"/>
              <w:szCs w:val="22"/>
            </w:rPr>
            <w:delText>,</w:delText>
          </w:r>
        </w:del>
      </w:ins>
      <w:del w:id="1190" w:author="Andrew Fryer (@DEEPFAT)" w:date="2017-12-13T14:19:00Z">
        <w:r w:rsidDel="00712D18">
          <w:rPr>
            <w:rFonts w:ascii="Segoe UI Light" w:hAnsi="Segoe UI Light" w:cs="Segoe UI Light"/>
            <w:sz w:val="22"/>
            <w:szCs w:val="22"/>
          </w:rPr>
          <w:delText xml:space="preserve"> while the shape of this curve and the area under it are good indicators of accuracy if we want a numerical analysis of how well the model is working then we need a confusion matrix to show the </w:delText>
        </w:r>
      </w:del>
    </w:p>
    <w:p w14:paraId="4682FC0B" w14:textId="65E146D5" w:rsidR="000D7AE0" w:rsidDel="00712D18" w:rsidRDefault="00472012">
      <w:pPr>
        <w:spacing w:after="80"/>
        <w:rPr>
          <w:del w:id="1191" w:author="Andrew Fryer (@DEEPFAT)" w:date="2017-12-13T14:19:00Z"/>
          <w:rFonts w:ascii="Segoe UI Light" w:hAnsi="Segoe UI Light" w:cs="Segoe UI Light"/>
          <w:sz w:val="22"/>
          <w:szCs w:val="22"/>
        </w:rPr>
        <w:pPrChange w:id="1192" w:author="Andrew Fryer (@DEEPFAT)" w:date="2017-12-14T16:53:00Z">
          <w:pPr/>
        </w:pPrChange>
      </w:pPr>
      <w:del w:id="1193" w:author="Andrew Fryer (@DEEPFAT)" w:date="2017-12-13T14:19:00Z">
        <w:r w:rsidDel="00712D18">
          <w:rPr>
            <w:rFonts w:ascii="Segoe UI Light" w:hAnsi="Segoe UI Light" w:cs="Segoe UI Light"/>
            <w:sz w:val="22"/>
            <w:szCs w:val="22"/>
          </w:rPr>
          <w:delText xml:space="preserve">True positives, True negatives etc. and the standard scores that accompany these statistics: </w:delText>
        </w:r>
      </w:del>
    </w:p>
    <w:p w14:paraId="3D5B8961" w14:textId="34524E2D" w:rsidR="0090410B" w:rsidRPr="00472012" w:rsidDel="00712D18" w:rsidRDefault="0090410B">
      <w:pPr>
        <w:spacing w:after="80"/>
        <w:rPr>
          <w:del w:id="1194" w:author="Andrew Fryer (@DEEPFAT)" w:date="2017-12-13T14:19:00Z"/>
          <w:rFonts w:ascii="Segoe UI Light" w:hAnsi="Segoe UI Light" w:cs="Segoe UI Light"/>
        </w:rPr>
        <w:pPrChange w:id="1195" w:author="Andrew Fryer (@DEEPFAT)" w:date="2017-12-14T16:53:00Z">
          <w:pPr>
            <w:pStyle w:val="ListParagraph"/>
            <w:numPr>
              <w:numId w:val="22"/>
            </w:numPr>
            <w:ind w:hanging="360"/>
          </w:pPr>
        </w:pPrChange>
      </w:pPr>
      <w:del w:id="1196" w:author="Andrew Fryer (@DEEPFAT)" w:date="2017-12-13T14:19:00Z">
        <w:r w:rsidRPr="00472012" w:rsidDel="00712D18">
          <w:rPr>
            <w:rFonts w:ascii="Segoe UI Light" w:hAnsi="Segoe UI Light" w:cs="Segoe UI Light"/>
            <w:b/>
          </w:rPr>
          <w:delText>Accuracy</w:delText>
        </w:r>
        <w:r w:rsidRPr="00472012" w:rsidDel="00712D18">
          <w:rPr>
            <w:rFonts w:ascii="Segoe UI Light" w:hAnsi="Segoe UI Light" w:cs="Segoe UI Light"/>
          </w:rPr>
          <w:delText xml:space="preserve"> = </w:delText>
        </w:r>
        <w:r w:rsidR="00472012" w:rsidDel="00712D18">
          <w:rPr>
            <w:rFonts w:ascii="Segoe UI Light" w:hAnsi="Segoe UI Light" w:cs="Segoe UI Light"/>
          </w:rPr>
          <w:delText>t</w:delText>
        </w:r>
        <w:r w:rsidRPr="00472012" w:rsidDel="00712D18">
          <w:rPr>
            <w:rFonts w:ascii="Segoe UI Light" w:hAnsi="Segoe UI Light" w:cs="Segoe UI Light"/>
          </w:rPr>
          <w:delText>rue Positives + True negatives over the overall total = 0.922</w:delText>
        </w:r>
      </w:del>
    </w:p>
    <w:p w14:paraId="7BB22A2C" w14:textId="2FA8ADED" w:rsidR="0090410B" w:rsidRPr="00472012" w:rsidDel="00712D18" w:rsidRDefault="0090410B">
      <w:pPr>
        <w:spacing w:after="80"/>
        <w:rPr>
          <w:del w:id="1197" w:author="Andrew Fryer (@DEEPFAT)" w:date="2017-12-13T14:19:00Z"/>
          <w:rFonts w:ascii="Segoe UI Light" w:hAnsi="Segoe UI Light" w:cs="Segoe UI Light"/>
        </w:rPr>
        <w:pPrChange w:id="1198" w:author="Andrew Fryer (@DEEPFAT)" w:date="2017-12-14T16:53:00Z">
          <w:pPr>
            <w:pStyle w:val="ListParagraph"/>
            <w:numPr>
              <w:numId w:val="22"/>
            </w:numPr>
            <w:ind w:hanging="360"/>
          </w:pPr>
        </w:pPrChange>
      </w:pPr>
      <w:del w:id="1199" w:author="Andrew Fryer (@DEEPFAT)" w:date="2017-12-13T14:19:00Z">
        <w:r w:rsidRPr="00472012" w:rsidDel="00712D18">
          <w:rPr>
            <w:rFonts w:ascii="Segoe UI Light" w:hAnsi="Segoe UI Light" w:cs="Segoe UI Light"/>
            <w:b/>
          </w:rPr>
          <w:delText>Recall</w:delText>
        </w:r>
        <w:r w:rsidRPr="00472012" w:rsidDel="00712D18">
          <w:rPr>
            <w:rFonts w:ascii="Segoe UI Light" w:hAnsi="Segoe UI Light" w:cs="Segoe UI Light"/>
          </w:rPr>
          <w:delText xml:space="preserve"> = true positives divided by true positives + false negatives = 0.684 </w:delText>
        </w:r>
      </w:del>
    </w:p>
    <w:p w14:paraId="7D08D550" w14:textId="399356E1" w:rsidR="0090410B" w:rsidRPr="00472012" w:rsidDel="00712D18" w:rsidRDefault="0090410B">
      <w:pPr>
        <w:spacing w:after="80"/>
        <w:rPr>
          <w:del w:id="1200" w:author="Andrew Fryer (@DEEPFAT)" w:date="2017-12-13T14:19:00Z"/>
          <w:rFonts w:ascii="Segoe UI Light" w:hAnsi="Segoe UI Light" w:cs="Segoe UI Light"/>
        </w:rPr>
        <w:pPrChange w:id="1201" w:author="Andrew Fryer (@DEEPFAT)" w:date="2017-12-14T16:53:00Z">
          <w:pPr>
            <w:pStyle w:val="ListParagraph"/>
            <w:numPr>
              <w:numId w:val="22"/>
            </w:numPr>
            <w:ind w:hanging="360"/>
          </w:pPr>
        </w:pPrChange>
      </w:pPr>
      <w:del w:id="1202" w:author="Andrew Fryer (@DEEPFAT)" w:date="2017-12-13T14:19:00Z">
        <w:r w:rsidRPr="00472012" w:rsidDel="00712D18">
          <w:rPr>
            <w:rFonts w:ascii="Segoe UI Light" w:hAnsi="Segoe UI Light" w:cs="Segoe UI Light"/>
            <w:b/>
          </w:rPr>
          <w:delText>Precision</w:delText>
        </w:r>
        <w:r w:rsidRPr="00472012" w:rsidDel="00712D18">
          <w:rPr>
            <w:rFonts w:ascii="Segoe UI Light" w:hAnsi="Segoe UI Light" w:cs="Segoe UI Light"/>
          </w:rPr>
          <w:delText xml:space="preserve"> = true positives divided by true positives + false positives = 0.913</w:delText>
        </w:r>
      </w:del>
    </w:p>
    <w:p w14:paraId="56EC5DAA" w14:textId="6AFDEA68" w:rsidR="0090410B" w:rsidDel="00712D18" w:rsidRDefault="0090410B">
      <w:pPr>
        <w:spacing w:after="80"/>
        <w:rPr>
          <w:del w:id="1203" w:author="Andrew Fryer (@DEEPFAT)" w:date="2017-12-13T14:19:00Z"/>
          <w:rFonts w:ascii="Segoe UI Light" w:hAnsi="Segoe UI Light" w:cs="Segoe UI Light"/>
        </w:rPr>
        <w:pPrChange w:id="1204" w:author="Andrew Fryer (@DEEPFAT)" w:date="2017-12-14T16:53:00Z">
          <w:pPr>
            <w:pStyle w:val="ListParagraph"/>
            <w:numPr>
              <w:numId w:val="22"/>
            </w:numPr>
            <w:ind w:hanging="360"/>
          </w:pPr>
        </w:pPrChange>
      </w:pPr>
      <w:del w:id="1205" w:author="Andrew Fryer (@DEEPFAT)" w:date="2017-12-13T14:19:00Z">
        <w:r w:rsidRPr="00472012" w:rsidDel="00712D18">
          <w:rPr>
            <w:rFonts w:ascii="Segoe UI Light" w:hAnsi="Segoe UI Light" w:cs="Segoe UI Light"/>
            <w:b/>
          </w:rPr>
          <w:delText>F1 score</w:delText>
        </w:r>
        <w:r w:rsidRPr="00472012" w:rsidDel="00712D18">
          <w:rPr>
            <w:rFonts w:ascii="Segoe UI Light" w:hAnsi="Segoe UI Light" w:cs="Segoe UI Light"/>
          </w:rPr>
          <w:delText xml:space="preserve"> = .2 * (precision* recall)/ (precision + recall) = 0.782</w:delText>
        </w:r>
      </w:del>
    </w:p>
    <w:p w14:paraId="1132FB7A" w14:textId="45AF7824" w:rsidR="00395D45" w:rsidDel="00712D18" w:rsidRDefault="00472012">
      <w:pPr>
        <w:spacing w:after="80"/>
        <w:rPr>
          <w:del w:id="1206" w:author="Andrew Fryer (@DEEPFAT)" w:date="2017-12-13T14:19:00Z"/>
          <w:rFonts w:ascii="Segoe UI Light" w:hAnsi="Segoe UI Light" w:cs="Segoe UI Light"/>
          <w:sz w:val="22"/>
          <w:szCs w:val="22"/>
        </w:rPr>
      </w:pPr>
      <w:del w:id="1207" w:author="Andrew Fryer (@DEEPFAT)" w:date="2017-12-13T14:19:00Z">
        <w:r w:rsidRPr="00395D45" w:rsidDel="00712D18">
          <w:rPr>
            <w:rFonts w:ascii="Segoe UI Light" w:hAnsi="Segoe UI Light" w:cs="Segoe UI Light"/>
            <w:sz w:val="22"/>
            <w:szCs w:val="22"/>
          </w:rPr>
          <w:delText>We can add some more code to our python module to derive this information</w:delText>
        </w:r>
        <w:r w:rsidR="0054093D" w:rsidRPr="00395D45" w:rsidDel="00712D18">
          <w:rPr>
            <w:rFonts w:ascii="Segoe UI Light" w:hAnsi="Segoe UI Light" w:cs="Segoe UI Light"/>
            <w:sz w:val="22"/>
            <w:szCs w:val="22"/>
          </w:rPr>
          <w:delText xml:space="preserve"> using the </w:delText>
        </w:r>
        <w:r w:rsidR="00127042" w:rsidDel="00712D18">
          <w:fldChar w:fldCharType="begin"/>
        </w:r>
        <w:r w:rsidR="00127042" w:rsidDel="00712D18">
          <w:delInstrText xml:space="preserve"> HYPERLINK "http://scikit-learn.org/stable/" </w:delInstrText>
        </w:r>
        <w:r w:rsidR="00127042" w:rsidDel="00712D18">
          <w:fldChar w:fldCharType="separate"/>
        </w:r>
        <w:r w:rsidR="0054093D" w:rsidRPr="00395D45" w:rsidDel="00712D18">
          <w:rPr>
            <w:rFonts w:ascii="Segoe UI Light" w:hAnsi="Segoe UI Light" w:cs="Segoe UI Light"/>
            <w:sz w:val="22"/>
            <w:szCs w:val="22"/>
          </w:rPr>
          <w:delText>scikit-learn</w:delText>
        </w:r>
        <w:r w:rsidR="00127042" w:rsidDel="00712D18">
          <w:rPr>
            <w:rFonts w:ascii="Segoe UI Light" w:hAnsi="Segoe UI Light" w:cs="Segoe UI Light"/>
            <w:sz w:val="22"/>
            <w:szCs w:val="22"/>
          </w:rPr>
          <w:fldChar w:fldCharType="end"/>
        </w:r>
        <w:r w:rsidR="0054093D" w:rsidRPr="00395D45" w:rsidDel="00712D18">
          <w:rPr>
            <w:rFonts w:ascii="Segoe UI Light" w:hAnsi="Segoe UI Light" w:cs="Segoe UI Light"/>
            <w:sz w:val="22"/>
            <w:szCs w:val="22"/>
          </w:rPr>
          <w:delText xml:space="preserve"> library in Python</w:delText>
        </w:r>
        <w:r w:rsidR="00395D45" w:rsidRPr="00395D45" w:rsidDel="00712D18">
          <w:rPr>
            <w:rFonts w:ascii="Segoe UI Light" w:hAnsi="Segoe UI Light" w:cs="Segoe UI Light"/>
            <w:sz w:val="22"/>
            <w:szCs w:val="22"/>
          </w:rPr>
          <w:delText>.  If we substitute all of this code in the Python module we’ll retain the plot we just created as well as these new measures:</w:delText>
        </w:r>
      </w:del>
    </w:p>
    <w:p w14:paraId="1AE642AC" w14:textId="1C47D042" w:rsidR="00395D45" w:rsidRPr="00395D45" w:rsidDel="00712D18" w:rsidRDefault="00395D45">
      <w:pPr>
        <w:spacing w:after="80"/>
        <w:rPr>
          <w:del w:id="1208" w:author="Andrew Fryer (@DEEPFAT)" w:date="2017-12-13T14:19:00Z"/>
          <w:rFonts w:ascii="Segoe UI Light" w:hAnsi="Segoe UI Light" w:cs="Segoe UI Light"/>
          <w:sz w:val="22"/>
          <w:szCs w:val="22"/>
        </w:rPr>
      </w:pPr>
      <w:del w:id="1209" w:author="Andrew Fryer (@DEEPFAT)" w:date="2017-12-13T14:19:00Z">
        <w:r w:rsidRPr="00395D45" w:rsidDel="00712D18">
          <w:rPr>
            <w:rFonts w:ascii="Lucida Console" w:hAnsi="Lucida Console" w:cs="Segoe UI Light"/>
            <w:color w:val="2E74B5" w:themeColor="accent1" w:themeShade="BF"/>
            <w:sz w:val="16"/>
            <w:szCs w:val="16"/>
          </w:rPr>
          <w:delText>import</w:delText>
        </w:r>
        <w:r w:rsidRPr="00395D45" w:rsidDel="00712D18">
          <w:rPr>
            <w:rFonts w:ascii="Segoe UI Light" w:hAnsi="Segoe UI Light" w:cs="Segoe UI Light"/>
            <w:sz w:val="22"/>
            <w:szCs w:val="22"/>
          </w:rPr>
          <w:delText xml:space="preserve"> </w:delText>
        </w:r>
        <w:r w:rsidRPr="00395D45" w:rsidDel="00712D18">
          <w:rPr>
            <w:rFonts w:ascii="Lucida Console" w:hAnsi="Lucida Console" w:cs="Segoe UI Light"/>
            <w:color w:val="000000" w:themeColor="text1"/>
            <w:sz w:val="16"/>
            <w:szCs w:val="16"/>
          </w:rPr>
          <w:delText>matplotlib</w:delText>
        </w:r>
      </w:del>
    </w:p>
    <w:p w14:paraId="0E987C5B" w14:textId="36812764" w:rsidR="00395D45" w:rsidRPr="00395D45" w:rsidDel="00712D18" w:rsidRDefault="00395D45">
      <w:pPr>
        <w:spacing w:after="80"/>
        <w:rPr>
          <w:del w:id="1210" w:author="Andrew Fryer (@DEEPFAT)" w:date="2017-12-13T14:19:00Z"/>
          <w:rFonts w:ascii="Lucida Console" w:hAnsi="Lucida Console" w:cs="Segoe UI Light"/>
          <w:color w:val="000000" w:themeColor="text1"/>
          <w:sz w:val="16"/>
          <w:szCs w:val="16"/>
        </w:rPr>
      </w:pPr>
      <w:del w:id="1211" w:author="Andrew Fryer (@DEEPFAT)" w:date="2017-12-13T14:19:00Z">
        <w:r w:rsidRPr="00395D45" w:rsidDel="00712D18">
          <w:rPr>
            <w:rFonts w:ascii="Lucida Console" w:hAnsi="Lucida Console" w:cs="Segoe UI Light"/>
            <w:color w:val="000000" w:themeColor="text1"/>
            <w:sz w:val="16"/>
            <w:szCs w:val="16"/>
          </w:rPr>
          <w:delText>matplotlib.use(</w:delText>
        </w:r>
        <w:r w:rsidRPr="00395D45" w:rsidDel="00712D18">
          <w:rPr>
            <w:rFonts w:ascii="Lucida Console" w:hAnsi="Lucida Console" w:cs="Segoe UI Light"/>
            <w:color w:val="C00000"/>
            <w:sz w:val="16"/>
            <w:szCs w:val="16"/>
          </w:rPr>
          <w:delText>"TkAgg"</w:delText>
        </w:r>
        <w:r w:rsidRPr="00395D45" w:rsidDel="00712D18">
          <w:rPr>
            <w:rFonts w:ascii="Lucida Console" w:hAnsi="Lucida Console" w:cs="Segoe UI Light"/>
            <w:color w:val="000000" w:themeColor="text1"/>
            <w:sz w:val="16"/>
            <w:szCs w:val="16"/>
          </w:rPr>
          <w:delText>)</w:delText>
        </w:r>
      </w:del>
    </w:p>
    <w:p w14:paraId="0AE7678F" w14:textId="3F22B0B4" w:rsidR="00395D45" w:rsidRPr="00395D45" w:rsidDel="00712D18" w:rsidRDefault="00395D45">
      <w:pPr>
        <w:spacing w:after="80"/>
        <w:rPr>
          <w:del w:id="1212" w:author="Andrew Fryer (@DEEPFAT)" w:date="2017-12-13T14:19:00Z"/>
          <w:rFonts w:ascii="Lucida Console" w:hAnsi="Lucida Console" w:cs="Segoe UI Light"/>
          <w:color w:val="000000" w:themeColor="text1"/>
          <w:sz w:val="16"/>
          <w:szCs w:val="16"/>
        </w:rPr>
      </w:pPr>
      <w:del w:id="1213" w:author="Andrew Fryer (@DEEPFAT)" w:date="2017-12-13T14:19:00Z">
        <w:r w:rsidRPr="00395D45" w:rsidDel="00712D18">
          <w:rPr>
            <w:rFonts w:ascii="Lucida Console" w:hAnsi="Lucida Console" w:cs="Segoe UI Light"/>
            <w:color w:val="2E74B5" w:themeColor="accent1" w:themeShade="BF"/>
            <w:sz w:val="16"/>
            <w:szCs w:val="16"/>
          </w:rPr>
          <w:delText>import</w:delText>
        </w:r>
        <w:r w:rsidRPr="00395D45" w:rsidDel="00712D18">
          <w:rPr>
            <w:rFonts w:ascii="Lucida Console" w:hAnsi="Lucida Console" w:cs="Segoe UI Light"/>
            <w:color w:val="000000" w:themeColor="text1"/>
            <w:sz w:val="16"/>
            <w:szCs w:val="16"/>
          </w:rPr>
          <w:delText xml:space="preserve"> sklearn.metrics </w:delText>
        </w:r>
        <w:r w:rsidRPr="00395D45" w:rsidDel="00712D18">
          <w:rPr>
            <w:rFonts w:ascii="Lucida Console" w:hAnsi="Lucida Console" w:cs="Segoe UI Light"/>
            <w:color w:val="2E74B5" w:themeColor="accent1" w:themeShade="BF"/>
            <w:sz w:val="16"/>
            <w:szCs w:val="16"/>
          </w:rPr>
          <w:delText>as</w:delText>
        </w:r>
        <w:r w:rsidRPr="00395D45" w:rsidDel="00712D18">
          <w:rPr>
            <w:rFonts w:ascii="Lucida Console" w:hAnsi="Lucida Console" w:cs="Segoe UI Light"/>
            <w:color w:val="000000" w:themeColor="text1"/>
            <w:sz w:val="16"/>
            <w:szCs w:val="16"/>
          </w:rPr>
          <w:delText xml:space="preserve"> m</w:delText>
        </w:r>
      </w:del>
    </w:p>
    <w:p w14:paraId="6A7C8AC6" w14:textId="75D24E36" w:rsidR="00395D45" w:rsidRPr="00395D45" w:rsidDel="00712D18" w:rsidRDefault="00395D45">
      <w:pPr>
        <w:spacing w:after="80"/>
        <w:rPr>
          <w:del w:id="1214" w:author="Andrew Fryer (@DEEPFAT)" w:date="2017-12-13T14:19:00Z"/>
          <w:rFonts w:ascii="Lucida Console" w:hAnsi="Lucida Console" w:cs="Segoe UI Light"/>
          <w:color w:val="000000" w:themeColor="text1"/>
          <w:sz w:val="16"/>
          <w:szCs w:val="16"/>
        </w:rPr>
      </w:pPr>
      <w:del w:id="1215" w:author="Andrew Fryer (@DEEPFAT)" w:date="2017-12-13T14:19:00Z">
        <w:r w:rsidRPr="00395D45" w:rsidDel="00712D18">
          <w:rPr>
            <w:rFonts w:ascii="Lucida Console" w:hAnsi="Lucida Console" w:cs="Segoe UI Light"/>
            <w:color w:val="2E74B5" w:themeColor="accent1" w:themeShade="BF"/>
            <w:sz w:val="16"/>
            <w:szCs w:val="16"/>
          </w:rPr>
          <w:delText xml:space="preserve">import </w:delText>
        </w:r>
        <w:r w:rsidRPr="00395D45" w:rsidDel="00712D18">
          <w:rPr>
            <w:rFonts w:ascii="Lucida Console" w:hAnsi="Lucida Console" w:cs="Segoe UI Light"/>
            <w:color w:val="000000" w:themeColor="text1"/>
            <w:sz w:val="16"/>
            <w:szCs w:val="16"/>
          </w:rPr>
          <w:delText xml:space="preserve">matplotlib.pyplot </w:delText>
        </w:r>
        <w:r w:rsidRPr="00395D45" w:rsidDel="00712D18">
          <w:rPr>
            <w:rFonts w:ascii="Lucida Console" w:hAnsi="Lucida Console" w:cs="Segoe UI Light"/>
            <w:color w:val="2E74B5" w:themeColor="accent1" w:themeShade="BF"/>
            <w:sz w:val="16"/>
            <w:szCs w:val="16"/>
          </w:rPr>
          <w:delText>as</w:delText>
        </w:r>
        <w:r w:rsidRPr="00395D45" w:rsidDel="00712D18">
          <w:rPr>
            <w:rFonts w:ascii="Lucida Console" w:hAnsi="Lucida Console" w:cs="Segoe UI Light"/>
            <w:color w:val="000000" w:themeColor="text1"/>
            <w:sz w:val="16"/>
            <w:szCs w:val="16"/>
          </w:rPr>
          <w:delText xml:space="preserve"> plt</w:delText>
        </w:r>
      </w:del>
    </w:p>
    <w:p w14:paraId="46E4C61D" w14:textId="5F967318" w:rsidR="00395D45" w:rsidRPr="00395D45" w:rsidDel="00712D18" w:rsidRDefault="00395D45">
      <w:pPr>
        <w:spacing w:after="80"/>
        <w:rPr>
          <w:del w:id="1216" w:author="Andrew Fryer (@DEEPFAT)" w:date="2017-12-13T14:19:00Z"/>
          <w:rFonts w:ascii="Lucida Console" w:hAnsi="Lucida Console" w:cs="Segoe UI Light"/>
          <w:color w:val="000000" w:themeColor="text1"/>
          <w:sz w:val="16"/>
          <w:szCs w:val="16"/>
        </w:rPr>
      </w:pPr>
      <w:del w:id="1217" w:author="Andrew Fryer (@DEEPFAT)" w:date="2017-12-13T14:19:00Z">
        <w:r w:rsidRPr="00395D45" w:rsidDel="00712D18">
          <w:rPr>
            <w:rFonts w:ascii="Lucida Console" w:hAnsi="Lucida Console" w:cs="Segoe UI Light"/>
            <w:color w:val="2E74B5" w:themeColor="accent1" w:themeShade="BF"/>
            <w:sz w:val="16"/>
            <w:szCs w:val="16"/>
          </w:rPr>
          <w:delText>import</w:delText>
        </w:r>
        <w:r w:rsidRPr="00395D45" w:rsidDel="00712D18">
          <w:rPr>
            <w:rFonts w:ascii="Lucida Console" w:hAnsi="Lucida Console" w:cs="Segoe UI Light"/>
            <w:color w:val="000000" w:themeColor="text1"/>
            <w:sz w:val="16"/>
            <w:szCs w:val="16"/>
          </w:rPr>
          <w:delText xml:space="preserve"> pandas </w:delText>
        </w:r>
        <w:r w:rsidRPr="00395D45" w:rsidDel="00712D18">
          <w:rPr>
            <w:rFonts w:ascii="Lucida Console" w:hAnsi="Lucida Console" w:cs="Segoe UI Light"/>
            <w:color w:val="2E74B5" w:themeColor="accent1" w:themeShade="BF"/>
            <w:sz w:val="16"/>
            <w:szCs w:val="16"/>
          </w:rPr>
          <w:delText>as</w:delText>
        </w:r>
        <w:r w:rsidRPr="00395D45" w:rsidDel="00712D18">
          <w:rPr>
            <w:rFonts w:ascii="Lucida Console" w:hAnsi="Lucida Console" w:cs="Segoe UI Light"/>
            <w:color w:val="000000" w:themeColor="text1"/>
            <w:sz w:val="16"/>
            <w:szCs w:val="16"/>
          </w:rPr>
          <w:delText xml:space="preserve"> pd</w:delText>
        </w:r>
      </w:del>
    </w:p>
    <w:p w14:paraId="51912DDC" w14:textId="2B636C2D" w:rsidR="00395D45" w:rsidRPr="00395D45" w:rsidDel="00712D18" w:rsidRDefault="00395D45">
      <w:pPr>
        <w:spacing w:after="80"/>
        <w:rPr>
          <w:del w:id="1218" w:author="Andrew Fryer (@DEEPFAT)" w:date="2017-12-13T14:19:00Z"/>
          <w:rFonts w:ascii="Lucida Console" w:hAnsi="Lucida Console" w:cs="Segoe UI Light"/>
          <w:color w:val="000000" w:themeColor="text1"/>
          <w:sz w:val="16"/>
          <w:szCs w:val="16"/>
        </w:rPr>
      </w:pPr>
      <w:del w:id="1219" w:author="Andrew Fryer (@DEEPFAT)" w:date="2017-12-13T14:19:00Z">
        <w:r w:rsidRPr="00395D45" w:rsidDel="00712D18">
          <w:rPr>
            <w:rFonts w:ascii="Lucida Console" w:hAnsi="Lucida Console" w:cs="Segoe UI Light"/>
            <w:color w:val="2E74B5" w:themeColor="accent1" w:themeShade="BF"/>
            <w:sz w:val="16"/>
            <w:szCs w:val="16"/>
          </w:rPr>
          <w:delText xml:space="preserve">from </w:delText>
        </w:r>
        <w:r w:rsidRPr="00395D45" w:rsidDel="00712D18">
          <w:rPr>
            <w:rFonts w:ascii="Lucida Console" w:hAnsi="Lucida Console" w:cs="Segoe UI Light"/>
            <w:color w:val="000000" w:themeColor="text1"/>
            <w:sz w:val="16"/>
            <w:szCs w:val="16"/>
          </w:rPr>
          <w:delText xml:space="preserve">sklearn.metrics </w:delText>
        </w:r>
        <w:r w:rsidRPr="00395D45" w:rsidDel="00712D18">
          <w:rPr>
            <w:rFonts w:ascii="Lucida Console" w:hAnsi="Lucida Console" w:cs="Segoe UI Light"/>
            <w:color w:val="2E74B5" w:themeColor="accent1" w:themeShade="BF"/>
            <w:sz w:val="16"/>
            <w:szCs w:val="16"/>
          </w:rPr>
          <w:delText>import</w:delText>
        </w:r>
        <w:r w:rsidRPr="00395D45" w:rsidDel="00712D18">
          <w:rPr>
            <w:rFonts w:ascii="Lucida Console" w:hAnsi="Lucida Console" w:cs="Segoe UI Light"/>
            <w:color w:val="000000" w:themeColor="text1"/>
            <w:sz w:val="16"/>
            <w:szCs w:val="16"/>
          </w:rPr>
          <w:delText xml:space="preserve"> confusion_matrix </w:delText>
        </w:r>
        <w:r w:rsidRPr="00395D45" w:rsidDel="00712D18">
          <w:rPr>
            <w:rFonts w:ascii="Lucida Console" w:hAnsi="Lucida Console" w:cs="Segoe UI Light"/>
            <w:color w:val="2E74B5" w:themeColor="accent1" w:themeShade="BF"/>
            <w:sz w:val="16"/>
            <w:szCs w:val="16"/>
          </w:rPr>
          <w:delText>as</w:delText>
        </w:r>
        <w:r w:rsidRPr="00395D45" w:rsidDel="00712D18">
          <w:rPr>
            <w:rFonts w:ascii="Lucida Console" w:hAnsi="Lucida Console" w:cs="Segoe UI Light"/>
            <w:color w:val="000000" w:themeColor="text1"/>
            <w:sz w:val="16"/>
            <w:szCs w:val="16"/>
          </w:rPr>
          <w:delText xml:space="preserve"> cm</w:delText>
        </w:r>
      </w:del>
    </w:p>
    <w:p w14:paraId="49993D45" w14:textId="2039B518" w:rsidR="00395D45" w:rsidRPr="00395D45" w:rsidDel="00712D18" w:rsidRDefault="00395D45">
      <w:pPr>
        <w:spacing w:after="80"/>
        <w:rPr>
          <w:del w:id="1220" w:author="Andrew Fryer (@DEEPFAT)" w:date="2017-12-13T14:19:00Z"/>
          <w:rFonts w:ascii="Lucida Console" w:hAnsi="Lucida Console" w:cs="Segoe UI Light"/>
          <w:color w:val="000000" w:themeColor="text1"/>
          <w:sz w:val="16"/>
          <w:szCs w:val="16"/>
        </w:rPr>
      </w:pPr>
    </w:p>
    <w:p w14:paraId="16D04C92" w14:textId="35922F45" w:rsidR="00395D45" w:rsidRPr="00395D45" w:rsidDel="00712D18" w:rsidRDefault="00395D45">
      <w:pPr>
        <w:spacing w:after="80"/>
        <w:rPr>
          <w:del w:id="1221" w:author="Andrew Fryer (@DEEPFAT)" w:date="2017-12-13T14:19:00Z"/>
          <w:rFonts w:ascii="Lucida Console" w:hAnsi="Lucida Console" w:cs="Segoe UI Light"/>
          <w:color w:val="000000" w:themeColor="text1"/>
          <w:sz w:val="16"/>
          <w:szCs w:val="16"/>
        </w:rPr>
      </w:pPr>
      <w:del w:id="1222" w:author="Andrew Fryer (@DEEPFAT)" w:date="2017-12-13T14:19:00Z">
        <w:r w:rsidRPr="00395D45" w:rsidDel="00712D18">
          <w:rPr>
            <w:rFonts w:ascii="Lucida Console" w:hAnsi="Lucida Console" w:cs="Segoe UI Light"/>
            <w:color w:val="2E74B5" w:themeColor="accent1" w:themeShade="BF"/>
            <w:sz w:val="16"/>
            <w:szCs w:val="16"/>
          </w:rPr>
          <w:delText>def</w:delText>
        </w:r>
        <w:r w:rsidRPr="00395D45" w:rsidDel="00712D18">
          <w:rPr>
            <w:rFonts w:ascii="Lucida Console" w:hAnsi="Lucida Console" w:cs="Segoe UI Light"/>
            <w:color w:val="000000" w:themeColor="text1"/>
            <w:sz w:val="16"/>
            <w:szCs w:val="16"/>
          </w:rPr>
          <w:delText xml:space="preserve"> azureml_main(dataframe1 = </w:delText>
        </w:r>
        <w:r w:rsidRPr="00395D45" w:rsidDel="00712D18">
          <w:rPr>
            <w:rFonts w:ascii="Lucida Console" w:hAnsi="Lucida Console" w:cs="Segoe UI Light"/>
            <w:color w:val="2E74B5" w:themeColor="accent1" w:themeShade="BF"/>
            <w:sz w:val="16"/>
            <w:szCs w:val="16"/>
          </w:rPr>
          <w:delText>None</w:delText>
        </w:r>
        <w:r w:rsidRPr="00395D45" w:rsidDel="00712D18">
          <w:rPr>
            <w:rFonts w:ascii="Lucida Console" w:hAnsi="Lucida Console" w:cs="Segoe UI Light"/>
            <w:color w:val="000000" w:themeColor="text1"/>
            <w:sz w:val="16"/>
            <w:szCs w:val="16"/>
          </w:rPr>
          <w:delText>):</w:delText>
        </w:r>
      </w:del>
    </w:p>
    <w:p w14:paraId="501641F9" w14:textId="70C01241" w:rsidR="00395D45" w:rsidRPr="00395D45" w:rsidDel="00712D18" w:rsidRDefault="00395D45">
      <w:pPr>
        <w:spacing w:after="80"/>
        <w:rPr>
          <w:del w:id="1223" w:author="Andrew Fryer (@DEEPFAT)" w:date="2017-12-13T14:19:00Z"/>
          <w:rFonts w:ascii="Lucida Console" w:hAnsi="Lucida Console" w:cs="Segoe UI Light"/>
          <w:color w:val="000000" w:themeColor="text1"/>
          <w:sz w:val="16"/>
          <w:szCs w:val="16"/>
        </w:rPr>
      </w:pPr>
      <w:del w:id="1224" w:author="Andrew Fryer (@DEEPFAT)" w:date="2017-12-13T14:19:00Z">
        <w:r w:rsidRPr="00395D45" w:rsidDel="00712D18">
          <w:rPr>
            <w:rFonts w:ascii="Lucida Console" w:hAnsi="Lucida Console" w:cs="Segoe UI Light"/>
            <w:color w:val="000000" w:themeColor="text1"/>
            <w:sz w:val="16"/>
            <w:szCs w:val="16"/>
          </w:rPr>
          <w:delText xml:space="preserve">    dataframe1 = dataframe1.dropna()   </w:delText>
        </w:r>
      </w:del>
    </w:p>
    <w:p w14:paraId="00EDCB7F" w14:textId="390798FA" w:rsidR="00395D45" w:rsidRPr="00395D45" w:rsidDel="00712D18" w:rsidRDefault="00395D45">
      <w:pPr>
        <w:spacing w:after="80"/>
        <w:rPr>
          <w:del w:id="1225" w:author="Andrew Fryer (@DEEPFAT)" w:date="2017-12-13T14:19:00Z"/>
          <w:rFonts w:ascii="Lucida Console" w:hAnsi="Lucida Console" w:cs="Segoe UI Light"/>
          <w:color w:val="000000" w:themeColor="text1"/>
          <w:sz w:val="16"/>
          <w:szCs w:val="16"/>
        </w:rPr>
      </w:pPr>
      <w:del w:id="1226" w:author="Andrew Fryer (@DEEPFAT)" w:date="2017-12-13T14:19:00Z">
        <w:r w:rsidRPr="00395D45" w:rsidDel="00712D18">
          <w:rPr>
            <w:rFonts w:ascii="Lucida Console" w:hAnsi="Lucida Console" w:cs="Segoe UI Light"/>
            <w:color w:val="000000" w:themeColor="text1"/>
            <w:sz w:val="16"/>
            <w:szCs w:val="16"/>
          </w:rPr>
          <w:delText xml:space="preserve">    </w:delText>
        </w:r>
        <w:r w:rsidRPr="00395D45" w:rsidDel="00712D18">
          <w:rPr>
            <w:rFonts w:ascii="Lucida Console" w:hAnsi="Lucida Console" w:cs="Segoe UI Light"/>
            <w:color w:val="538135" w:themeColor="accent6" w:themeShade="BF"/>
            <w:sz w:val="16"/>
            <w:szCs w:val="16"/>
          </w:rPr>
          <w:delText># pick the label out of the dataframe and the positive label and plot the RoC curve</w:delText>
        </w:r>
      </w:del>
    </w:p>
    <w:p w14:paraId="3DA4790A" w14:textId="2682F5C0" w:rsidR="00395D45" w:rsidRPr="00395D45" w:rsidDel="00712D18" w:rsidRDefault="00395D45">
      <w:pPr>
        <w:spacing w:after="80"/>
        <w:rPr>
          <w:del w:id="1227" w:author="Andrew Fryer (@DEEPFAT)" w:date="2017-12-13T14:19:00Z"/>
          <w:rFonts w:ascii="Lucida Console" w:hAnsi="Lucida Console" w:cs="Segoe UI Light"/>
          <w:color w:val="000000" w:themeColor="text1"/>
          <w:sz w:val="16"/>
          <w:szCs w:val="16"/>
        </w:rPr>
      </w:pPr>
      <w:del w:id="1228" w:author="Andrew Fryer (@DEEPFAT)" w:date="2017-12-13T14:19:00Z">
        <w:r w:rsidRPr="00395D45" w:rsidDel="00712D18">
          <w:rPr>
            <w:rFonts w:ascii="Lucida Console" w:hAnsi="Lucida Console" w:cs="Segoe UI Light"/>
            <w:color w:val="000000" w:themeColor="text1"/>
            <w:sz w:val="16"/>
            <w:szCs w:val="16"/>
          </w:rPr>
          <w:delText xml:space="preserve">    r1 = m.roc_curve(dataframe1[</w:delText>
        </w:r>
        <w:r w:rsidRPr="00395D45" w:rsidDel="00712D18">
          <w:rPr>
            <w:rFonts w:ascii="Lucida Console" w:hAnsi="Lucida Console" w:cs="Segoe UI Light"/>
            <w:color w:val="C00000"/>
            <w:sz w:val="16"/>
            <w:szCs w:val="16"/>
          </w:rPr>
          <w:delText>"ArrDel15"</w:delText>
        </w:r>
        <w:r w:rsidRPr="00395D45" w:rsidDel="00712D18">
          <w:rPr>
            <w:rFonts w:ascii="Lucida Console" w:hAnsi="Lucida Console" w:cs="Segoe UI Light"/>
            <w:color w:val="000000" w:themeColor="text1"/>
            <w:sz w:val="16"/>
            <w:szCs w:val="16"/>
          </w:rPr>
          <w:delText>], dataframe1[</w:delText>
        </w:r>
        <w:r w:rsidRPr="00395D45" w:rsidDel="00712D18">
          <w:rPr>
            <w:rFonts w:ascii="Lucida Console" w:hAnsi="Lucida Console" w:cs="Segoe UI Light"/>
            <w:color w:val="C00000"/>
            <w:sz w:val="16"/>
            <w:szCs w:val="16"/>
          </w:rPr>
          <w:delText>"Scored Probabilities"</w:delText>
        </w:r>
        <w:r w:rsidRPr="00395D45" w:rsidDel="00712D18">
          <w:rPr>
            <w:rFonts w:ascii="Lucida Console" w:hAnsi="Lucida Console" w:cs="Segoe UI Light"/>
            <w:color w:val="000000" w:themeColor="text1"/>
            <w:sz w:val="16"/>
            <w:szCs w:val="16"/>
          </w:rPr>
          <w:delText xml:space="preserve">], pos_label= 1)  </w:delText>
        </w:r>
      </w:del>
    </w:p>
    <w:p w14:paraId="69C44D6C" w14:textId="1713B53E" w:rsidR="00395D45" w:rsidRPr="00395D45" w:rsidDel="00712D18" w:rsidRDefault="00395D45">
      <w:pPr>
        <w:spacing w:after="80"/>
        <w:rPr>
          <w:del w:id="1229" w:author="Andrew Fryer (@DEEPFAT)" w:date="2017-12-13T14:19:00Z"/>
          <w:rFonts w:ascii="Lucida Console" w:hAnsi="Lucida Console" w:cs="Segoe UI Light"/>
          <w:color w:val="000000" w:themeColor="text1"/>
          <w:sz w:val="16"/>
          <w:szCs w:val="16"/>
        </w:rPr>
      </w:pPr>
      <w:del w:id="1230" w:author="Andrew Fryer (@DEEPFAT)" w:date="2017-12-13T14:19:00Z">
        <w:r w:rsidRPr="00395D45" w:rsidDel="00712D18">
          <w:rPr>
            <w:rFonts w:ascii="Lucida Console" w:hAnsi="Lucida Console" w:cs="Segoe UI Light"/>
            <w:color w:val="000000" w:themeColor="text1"/>
            <w:sz w:val="16"/>
            <w:szCs w:val="16"/>
          </w:rPr>
          <w:delText xml:space="preserve">    plt.plot(r1[0], r1[1], 'r-', label=</w:delText>
        </w:r>
        <w:r w:rsidRPr="00395D45" w:rsidDel="00712D18">
          <w:rPr>
            <w:rFonts w:ascii="Lucida Console" w:hAnsi="Lucida Console" w:cs="Segoe UI Light"/>
            <w:color w:val="C00000"/>
            <w:sz w:val="16"/>
            <w:szCs w:val="16"/>
          </w:rPr>
          <w:delText>"Boosted Trees"</w:delText>
        </w:r>
        <w:r w:rsidRPr="00395D45" w:rsidDel="00712D18">
          <w:rPr>
            <w:rFonts w:ascii="Lucida Console" w:hAnsi="Lucida Console" w:cs="Segoe UI Light"/>
            <w:color w:val="000000" w:themeColor="text1"/>
            <w:sz w:val="16"/>
            <w:szCs w:val="16"/>
          </w:rPr>
          <w:delText xml:space="preserve">); </w:delText>
        </w:r>
      </w:del>
    </w:p>
    <w:p w14:paraId="2ADB16E8" w14:textId="37A014A1" w:rsidR="00395D45" w:rsidRPr="00395D45" w:rsidDel="00712D18" w:rsidRDefault="00395D45">
      <w:pPr>
        <w:spacing w:after="80"/>
        <w:rPr>
          <w:del w:id="1231" w:author="Andrew Fryer (@DEEPFAT)" w:date="2017-12-13T14:19:00Z"/>
          <w:rFonts w:ascii="Lucida Console" w:hAnsi="Lucida Console" w:cs="Segoe UI Light"/>
          <w:color w:val="000000" w:themeColor="text1"/>
          <w:sz w:val="16"/>
          <w:szCs w:val="16"/>
        </w:rPr>
      </w:pPr>
      <w:del w:id="1232" w:author="Andrew Fryer (@DEEPFAT)" w:date="2017-12-13T14:19:00Z">
        <w:r w:rsidRPr="00395D45" w:rsidDel="00712D18">
          <w:rPr>
            <w:rFonts w:ascii="Lucida Console" w:hAnsi="Lucida Console" w:cs="Segoe UI Light"/>
            <w:color w:val="000000" w:themeColor="text1"/>
            <w:sz w:val="16"/>
            <w:szCs w:val="16"/>
          </w:rPr>
          <w:delText xml:space="preserve">    plt.grid(</w:delText>
        </w:r>
        <w:r w:rsidRPr="00395D45" w:rsidDel="00712D18">
          <w:rPr>
            <w:rFonts w:ascii="Lucida Console" w:hAnsi="Lucida Console" w:cs="Segoe UI Light"/>
            <w:color w:val="C00000"/>
            <w:sz w:val="16"/>
            <w:szCs w:val="16"/>
          </w:rPr>
          <w:delText>"on"</w:delText>
        </w:r>
        <w:r w:rsidRPr="00395D45" w:rsidDel="00712D18">
          <w:rPr>
            <w:rFonts w:ascii="Lucida Console" w:hAnsi="Lucida Console" w:cs="Segoe UI Light"/>
            <w:color w:val="000000" w:themeColor="text1"/>
            <w:sz w:val="16"/>
            <w:szCs w:val="16"/>
          </w:rPr>
          <w:delText>);</w:delText>
        </w:r>
      </w:del>
    </w:p>
    <w:p w14:paraId="320A809F" w14:textId="7C232DF2" w:rsidR="00395D45" w:rsidRPr="00395D45" w:rsidDel="00712D18" w:rsidRDefault="00395D45">
      <w:pPr>
        <w:spacing w:after="80"/>
        <w:rPr>
          <w:del w:id="1233" w:author="Andrew Fryer (@DEEPFAT)" w:date="2017-12-13T14:19:00Z"/>
          <w:rFonts w:ascii="Lucida Console" w:hAnsi="Lucida Console" w:cs="Segoe UI Light"/>
          <w:color w:val="000000" w:themeColor="text1"/>
          <w:sz w:val="16"/>
          <w:szCs w:val="16"/>
        </w:rPr>
      </w:pPr>
      <w:del w:id="1234" w:author="Andrew Fryer (@DEEPFAT)" w:date="2017-12-13T14:19:00Z">
        <w:r w:rsidRPr="00395D45" w:rsidDel="00712D18">
          <w:rPr>
            <w:rFonts w:ascii="Lucida Console" w:hAnsi="Lucida Console" w:cs="Segoe UI Light"/>
            <w:color w:val="000000" w:themeColor="text1"/>
            <w:sz w:val="16"/>
            <w:szCs w:val="16"/>
          </w:rPr>
          <w:delText xml:space="preserve">    plt.legend(loc=</w:delText>
        </w:r>
        <w:r w:rsidRPr="00395D45" w:rsidDel="00712D18">
          <w:rPr>
            <w:rFonts w:ascii="Lucida Console" w:hAnsi="Lucida Console" w:cs="Segoe UI Light"/>
            <w:color w:val="C00000"/>
            <w:sz w:val="16"/>
            <w:szCs w:val="16"/>
          </w:rPr>
          <w:delText>"best"</w:delText>
        </w:r>
        <w:r w:rsidRPr="00395D45" w:rsidDel="00712D18">
          <w:rPr>
            <w:rFonts w:ascii="Lucida Console" w:hAnsi="Lucida Console" w:cs="Segoe UI Light"/>
            <w:color w:val="000000" w:themeColor="text1"/>
            <w:sz w:val="16"/>
            <w:szCs w:val="16"/>
          </w:rPr>
          <w:delText>)</w:delText>
        </w:r>
      </w:del>
    </w:p>
    <w:p w14:paraId="57F53265" w14:textId="2EE6FD06" w:rsidR="00395D45" w:rsidRPr="00395D45" w:rsidDel="00712D18" w:rsidRDefault="00395D45">
      <w:pPr>
        <w:spacing w:after="80"/>
        <w:rPr>
          <w:del w:id="1235" w:author="Andrew Fryer (@DEEPFAT)" w:date="2017-12-13T14:19:00Z"/>
          <w:rFonts w:ascii="Lucida Console" w:hAnsi="Lucida Console" w:cs="Segoe UI Light"/>
          <w:color w:val="000000" w:themeColor="text1"/>
          <w:sz w:val="16"/>
          <w:szCs w:val="16"/>
        </w:rPr>
      </w:pPr>
      <w:del w:id="1236" w:author="Andrew Fryer (@DEEPFAT)" w:date="2017-12-13T14:19:00Z">
        <w:r w:rsidRPr="00395D45" w:rsidDel="00712D18">
          <w:rPr>
            <w:rFonts w:ascii="Lucida Console" w:hAnsi="Lucida Console" w:cs="Segoe UI Light"/>
            <w:color w:val="000000" w:themeColor="text1"/>
            <w:sz w:val="16"/>
            <w:szCs w:val="16"/>
          </w:rPr>
          <w:delText xml:space="preserve">    plt.savefig(</w:delText>
        </w:r>
        <w:r w:rsidRPr="00395D45" w:rsidDel="00712D18">
          <w:rPr>
            <w:rFonts w:ascii="Lucida Console" w:hAnsi="Lucida Console" w:cs="Segoe UI Light"/>
            <w:color w:val="C00000"/>
            <w:sz w:val="16"/>
            <w:szCs w:val="16"/>
          </w:rPr>
          <w:delText>"roc.png"</w:delText>
        </w:r>
        <w:r w:rsidRPr="00395D45" w:rsidDel="00712D18">
          <w:rPr>
            <w:rFonts w:ascii="Lucida Console" w:hAnsi="Lucida Console" w:cs="Segoe UI Light"/>
            <w:color w:val="000000" w:themeColor="text1"/>
            <w:sz w:val="16"/>
            <w:szCs w:val="16"/>
          </w:rPr>
          <w:delText xml:space="preserve">)   </w:delText>
        </w:r>
      </w:del>
    </w:p>
    <w:p w14:paraId="749B3656" w14:textId="1C0872D4" w:rsidR="00395D45" w:rsidRPr="00395D45" w:rsidDel="00712D18" w:rsidRDefault="00395D45">
      <w:pPr>
        <w:spacing w:after="80"/>
        <w:rPr>
          <w:del w:id="1237" w:author="Andrew Fryer (@DEEPFAT)" w:date="2017-12-13T14:19:00Z"/>
          <w:rFonts w:ascii="Lucida Console" w:hAnsi="Lucida Console" w:cs="Segoe UI Light"/>
          <w:color w:val="000000" w:themeColor="text1"/>
          <w:sz w:val="16"/>
          <w:szCs w:val="16"/>
        </w:rPr>
      </w:pPr>
      <w:del w:id="1238" w:author="Andrew Fryer (@DEEPFAT)" w:date="2017-12-13T14:19:00Z">
        <w:r w:rsidRPr="00395D45" w:rsidDel="00712D18">
          <w:rPr>
            <w:rFonts w:ascii="Lucida Console" w:hAnsi="Lucida Console" w:cs="Segoe UI Light"/>
            <w:color w:val="000000" w:themeColor="text1"/>
            <w:sz w:val="16"/>
            <w:szCs w:val="16"/>
          </w:rPr>
          <w:delText xml:space="preserve">    </w:delText>
        </w:r>
        <w:r w:rsidRPr="00395D45" w:rsidDel="00712D18">
          <w:rPr>
            <w:rFonts w:ascii="Lucida Console" w:hAnsi="Lucida Console" w:cs="Segoe UI Light"/>
            <w:color w:val="538135" w:themeColor="accent6" w:themeShade="BF"/>
            <w:sz w:val="16"/>
            <w:szCs w:val="16"/>
          </w:rPr>
          <w:delText>#Derive test statistics to show the accuracy of the model and output on POrt1</w:delText>
        </w:r>
      </w:del>
    </w:p>
    <w:p w14:paraId="018085CB" w14:textId="1C888AF6" w:rsidR="00395D45" w:rsidRPr="00395D45" w:rsidDel="00712D18" w:rsidRDefault="00395D45">
      <w:pPr>
        <w:spacing w:after="80"/>
        <w:rPr>
          <w:del w:id="1239" w:author="Andrew Fryer (@DEEPFAT)" w:date="2017-12-13T14:19:00Z"/>
          <w:rFonts w:ascii="Lucida Console" w:hAnsi="Lucida Console" w:cs="Segoe UI Light"/>
          <w:color w:val="000000" w:themeColor="text1"/>
          <w:sz w:val="16"/>
          <w:szCs w:val="16"/>
        </w:rPr>
      </w:pPr>
      <w:del w:id="1240" w:author="Andrew Fryer (@DEEPFAT)" w:date="2017-12-13T14:19:00Z">
        <w:r w:rsidRPr="00395D45" w:rsidDel="00712D18">
          <w:rPr>
            <w:rFonts w:ascii="Lucida Console" w:hAnsi="Lucida Console" w:cs="Segoe UI Light"/>
            <w:color w:val="000000" w:themeColor="text1"/>
            <w:sz w:val="16"/>
            <w:szCs w:val="16"/>
          </w:rPr>
          <w:delText xml:space="preserve">    cmarray =  cm(dataframe1[</w:delText>
        </w:r>
        <w:r w:rsidRPr="00395D45" w:rsidDel="00712D18">
          <w:rPr>
            <w:rFonts w:ascii="Lucida Console" w:hAnsi="Lucida Console" w:cs="Segoe UI Light"/>
            <w:color w:val="C00000"/>
            <w:sz w:val="16"/>
            <w:szCs w:val="16"/>
          </w:rPr>
          <w:delText>'ArrDel15'</w:delText>
        </w:r>
        <w:r w:rsidRPr="00395D45" w:rsidDel="00712D18">
          <w:rPr>
            <w:rFonts w:ascii="Lucida Console" w:hAnsi="Lucida Console" w:cs="Segoe UI Light"/>
            <w:color w:val="000000" w:themeColor="text1"/>
            <w:sz w:val="16"/>
            <w:szCs w:val="16"/>
          </w:rPr>
          <w:delText>], dataframe1[</w:delText>
        </w:r>
        <w:r w:rsidRPr="00395D45" w:rsidDel="00712D18">
          <w:rPr>
            <w:rFonts w:ascii="Lucida Console" w:hAnsi="Lucida Console" w:cs="Segoe UI Light"/>
            <w:color w:val="C00000"/>
            <w:sz w:val="16"/>
            <w:szCs w:val="16"/>
          </w:rPr>
          <w:delText>'Scored Labels'</w:delText>
        </w:r>
        <w:r w:rsidRPr="00395D45" w:rsidDel="00712D18">
          <w:rPr>
            <w:rFonts w:ascii="Lucida Console" w:hAnsi="Lucida Console" w:cs="Segoe UI Light"/>
            <w:color w:val="000000" w:themeColor="text1"/>
            <w:sz w:val="16"/>
            <w:szCs w:val="16"/>
          </w:rPr>
          <w:delText>])</w:delText>
        </w:r>
      </w:del>
    </w:p>
    <w:p w14:paraId="3A997CA9" w14:textId="0359F1FF" w:rsidR="00395D45" w:rsidRPr="00395D45" w:rsidDel="00712D18" w:rsidRDefault="00395D45">
      <w:pPr>
        <w:spacing w:after="80"/>
        <w:rPr>
          <w:del w:id="1241" w:author="Andrew Fryer (@DEEPFAT)" w:date="2017-12-13T14:19:00Z"/>
          <w:rFonts w:ascii="Lucida Console" w:hAnsi="Lucida Console" w:cs="Segoe UI Light"/>
          <w:color w:val="000000" w:themeColor="text1"/>
          <w:sz w:val="16"/>
          <w:szCs w:val="16"/>
        </w:rPr>
      </w:pPr>
      <w:del w:id="1242" w:author="Andrew Fryer (@DEEPFAT)" w:date="2017-12-13T14:19:00Z">
        <w:r w:rsidRPr="00395D45" w:rsidDel="00712D18">
          <w:rPr>
            <w:rFonts w:ascii="Lucida Console" w:hAnsi="Lucida Console" w:cs="Segoe UI Light"/>
            <w:color w:val="000000" w:themeColor="text1"/>
            <w:sz w:val="16"/>
            <w:szCs w:val="16"/>
          </w:rPr>
          <w:delText xml:space="preserve">    TrueNeg, FalsePos = cmarray[0]</w:delText>
        </w:r>
      </w:del>
    </w:p>
    <w:p w14:paraId="2D5036EA" w14:textId="641C3697" w:rsidR="00395D45" w:rsidRPr="00395D45" w:rsidDel="00712D18" w:rsidRDefault="00395D45">
      <w:pPr>
        <w:spacing w:after="80"/>
        <w:rPr>
          <w:del w:id="1243" w:author="Andrew Fryer (@DEEPFAT)" w:date="2017-12-13T14:19:00Z"/>
          <w:rFonts w:ascii="Lucida Console" w:hAnsi="Lucida Console" w:cs="Segoe UI Light"/>
          <w:color w:val="000000" w:themeColor="text1"/>
          <w:sz w:val="16"/>
          <w:szCs w:val="16"/>
        </w:rPr>
      </w:pPr>
      <w:del w:id="1244" w:author="Andrew Fryer (@DEEPFAT)" w:date="2017-12-13T14:19:00Z">
        <w:r w:rsidRPr="00395D45" w:rsidDel="00712D18">
          <w:rPr>
            <w:rFonts w:ascii="Lucida Console" w:hAnsi="Lucida Console" w:cs="Segoe UI Light"/>
            <w:color w:val="000000" w:themeColor="text1"/>
            <w:sz w:val="16"/>
            <w:szCs w:val="16"/>
          </w:rPr>
          <w:delText xml:space="preserve">    FalseNeg, TruePos = cmarray[1]</w:delText>
        </w:r>
      </w:del>
    </w:p>
    <w:p w14:paraId="795773F0" w14:textId="7DDE0F47" w:rsidR="00395D45" w:rsidRPr="00395D45" w:rsidDel="00712D18" w:rsidRDefault="00395D45">
      <w:pPr>
        <w:spacing w:after="80"/>
        <w:rPr>
          <w:del w:id="1245" w:author="Andrew Fryer (@DEEPFAT)" w:date="2017-12-13T14:19:00Z"/>
          <w:rFonts w:ascii="Lucida Console" w:hAnsi="Lucida Console" w:cs="Segoe UI Light"/>
          <w:color w:val="000000" w:themeColor="text1"/>
          <w:sz w:val="16"/>
          <w:szCs w:val="16"/>
        </w:rPr>
      </w:pPr>
      <w:del w:id="1246" w:author="Andrew Fryer (@DEEPFAT)" w:date="2017-12-13T14:19:00Z">
        <w:r w:rsidRPr="00395D45" w:rsidDel="00712D18">
          <w:rPr>
            <w:rFonts w:ascii="Lucida Console" w:hAnsi="Lucida Console" w:cs="Segoe UI Light"/>
            <w:color w:val="000000" w:themeColor="text1"/>
            <w:sz w:val="16"/>
            <w:szCs w:val="16"/>
          </w:rPr>
          <w:delText xml:space="preserve">    TruePos = </w:delText>
        </w:r>
        <w:r w:rsidRPr="00395D45" w:rsidDel="00712D18">
          <w:rPr>
            <w:rFonts w:ascii="Lucida Console" w:hAnsi="Lucida Console" w:cs="Segoe UI Light"/>
            <w:color w:val="2E74B5" w:themeColor="accent1" w:themeShade="BF"/>
            <w:sz w:val="16"/>
            <w:szCs w:val="16"/>
          </w:rPr>
          <w:delText>float</w:delText>
        </w:r>
        <w:r w:rsidRPr="00395D45" w:rsidDel="00712D18">
          <w:rPr>
            <w:rFonts w:ascii="Lucida Console" w:hAnsi="Lucida Console" w:cs="Segoe UI Light"/>
            <w:color w:val="000000" w:themeColor="text1"/>
            <w:sz w:val="16"/>
            <w:szCs w:val="16"/>
          </w:rPr>
          <w:delText>(TruePos)</w:delText>
        </w:r>
      </w:del>
    </w:p>
    <w:p w14:paraId="2B07C296" w14:textId="5333CB56" w:rsidR="00395D45" w:rsidRPr="00395D45" w:rsidDel="00712D18" w:rsidRDefault="00395D45">
      <w:pPr>
        <w:spacing w:after="80"/>
        <w:rPr>
          <w:del w:id="1247" w:author="Andrew Fryer (@DEEPFAT)" w:date="2017-12-13T14:19:00Z"/>
          <w:rFonts w:ascii="Lucida Console" w:hAnsi="Lucida Console" w:cs="Segoe UI Light"/>
          <w:color w:val="000000" w:themeColor="text1"/>
          <w:sz w:val="16"/>
          <w:szCs w:val="16"/>
        </w:rPr>
      </w:pPr>
      <w:del w:id="1248" w:author="Andrew Fryer (@DEEPFAT)" w:date="2017-12-13T14:19:00Z">
        <w:r w:rsidRPr="00395D45" w:rsidDel="00712D18">
          <w:rPr>
            <w:rFonts w:ascii="Lucida Console" w:hAnsi="Lucida Console" w:cs="Segoe UI Light"/>
            <w:color w:val="000000" w:themeColor="text1"/>
            <w:sz w:val="16"/>
            <w:szCs w:val="16"/>
          </w:rPr>
          <w:delText xml:space="preserve">    FalseNeg = </w:delText>
        </w:r>
        <w:r w:rsidRPr="00395D45" w:rsidDel="00712D18">
          <w:rPr>
            <w:rFonts w:ascii="Lucida Console" w:hAnsi="Lucida Console" w:cs="Segoe UI Light"/>
            <w:color w:val="2E74B5" w:themeColor="accent1" w:themeShade="BF"/>
            <w:sz w:val="16"/>
            <w:szCs w:val="16"/>
          </w:rPr>
          <w:delText>float</w:delText>
        </w:r>
        <w:r w:rsidRPr="00395D45" w:rsidDel="00712D18">
          <w:rPr>
            <w:rFonts w:ascii="Lucida Console" w:hAnsi="Lucida Console" w:cs="Segoe UI Light"/>
            <w:color w:val="000000" w:themeColor="text1"/>
            <w:sz w:val="16"/>
            <w:szCs w:val="16"/>
          </w:rPr>
          <w:delText>(FalseNeg)</w:delText>
        </w:r>
      </w:del>
    </w:p>
    <w:p w14:paraId="63C0CCD5" w14:textId="0B16E867" w:rsidR="00395D45" w:rsidRPr="00395D45" w:rsidDel="00712D18" w:rsidRDefault="00395D45">
      <w:pPr>
        <w:spacing w:after="80"/>
        <w:rPr>
          <w:del w:id="1249" w:author="Andrew Fryer (@DEEPFAT)" w:date="2017-12-13T14:19:00Z"/>
          <w:rFonts w:ascii="Lucida Console" w:hAnsi="Lucida Console" w:cs="Segoe UI Light"/>
          <w:color w:val="000000" w:themeColor="text1"/>
          <w:sz w:val="16"/>
          <w:szCs w:val="16"/>
        </w:rPr>
      </w:pPr>
      <w:del w:id="1250" w:author="Andrew Fryer (@DEEPFAT)" w:date="2017-12-13T14:19:00Z">
        <w:r w:rsidRPr="00395D45" w:rsidDel="00712D18">
          <w:rPr>
            <w:rFonts w:ascii="Lucida Console" w:hAnsi="Lucida Console" w:cs="Segoe UI Light"/>
            <w:color w:val="000000" w:themeColor="text1"/>
            <w:sz w:val="16"/>
            <w:szCs w:val="16"/>
          </w:rPr>
          <w:delText xml:space="preserve">    FalsePos= </w:delText>
        </w:r>
        <w:r w:rsidRPr="00395D45" w:rsidDel="00712D18">
          <w:rPr>
            <w:rFonts w:ascii="Lucida Console" w:hAnsi="Lucida Console" w:cs="Segoe UI Light"/>
            <w:color w:val="2E74B5" w:themeColor="accent1" w:themeShade="BF"/>
            <w:sz w:val="16"/>
            <w:szCs w:val="16"/>
          </w:rPr>
          <w:delText>float</w:delText>
        </w:r>
        <w:r w:rsidRPr="00395D45" w:rsidDel="00712D18">
          <w:rPr>
            <w:rFonts w:ascii="Lucida Console" w:hAnsi="Lucida Console" w:cs="Segoe UI Light"/>
            <w:color w:val="000000" w:themeColor="text1"/>
            <w:sz w:val="16"/>
            <w:szCs w:val="16"/>
          </w:rPr>
          <w:delText>(FalsePos)</w:delText>
        </w:r>
      </w:del>
    </w:p>
    <w:p w14:paraId="767EE722" w14:textId="329CFBAD" w:rsidR="00395D45" w:rsidRPr="00395D45" w:rsidDel="00712D18" w:rsidRDefault="00395D45">
      <w:pPr>
        <w:spacing w:after="80"/>
        <w:rPr>
          <w:del w:id="1251" w:author="Andrew Fryer (@DEEPFAT)" w:date="2017-12-13T14:19:00Z"/>
          <w:rFonts w:ascii="Lucida Console" w:hAnsi="Lucida Console" w:cs="Segoe UI Light"/>
          <w:color w:val="000000" w:themeColor="text1"/>
          <w:sz w:val="16"/>
          <w:szCs w:val="16"/>
        </w:rPr>
      </w:pPr>
      <w:del w:id="1252" w:author="Andrew Fryer (@DEEPFAT)" w:date="2017-12-13T14:19:00Z">
        <w:r w:rsidRPr="00395D45" w:rsidDel="00712D18">
          <w:rPr>
            <w:rFonts w:ascii="Lucida Console" w:hAnsi="Lucida Console" w:cs="Segoe UI Light"/>
            <w:color w:val="000000" w:themeColor="text1"/>
            <w:sz w:val="16"/>
            <w:szCs w:val="16"/>
          </w:rPr>
          <w:delText xml:space="preserve">    TrueNeg= </w:delText>
        </w:r>
        <w:r w:rsidRPr="00395D45" w:rsidDel="00712D18">
          <w:rPr>
            <w:rFonts w:ascii="Lucida Console" w:hAnsi="Lucida Console" w:cs="Segoe UI Light"/>
            <w:color w:val="2E74B5" w:themeColor="accent1" w:themeShade="BF"/>
            <w:sz w:val="16"/>
            <w:szCs w:val="16"/>
          </w:rPr>
          <w:delText>float</w:delText>
        </w:r>
        <w:r w:rsidRPr="00395D45" w:rsidDel="00712D18">
          <w:rPr>
            <w:rFonts w:ascii="Lucida Console" w:hAnsi="Lucida Console" w:cs="Segoe UI Light"/>
            <w:color w:val="000000" w:themeColor="text1"/>
            <w:sz w:val="16"/>
            <w:szCs w:val="16"/>
          </w:rPr>
          <w:delText>(TrueNeg)</w:delText>
        </w:r>
      </w:del>
    </w:p>
    <w:p w14:paraId="7D7608CC" w14:textId="220E88A7" w:rsidR="00395D45" w:rsidRPr="00395D45" w:rsidDel="00712D18" w:rsidRDefault="00395D45">
      <w:pPr>
        <w:spacing w:after="80"/>
        <w:rPr>
          <w:del w:id="1253" w:author="Andrew Fryer (@DEEPFAT)" w:date="2017-12-13T14:19:00Z"/>
          <w:rFonts w:ascii="Lucida Console" w:hAnsi="Lucida Console" w:cs="Segoe UI Light"/>
          <w:color w:val="000000" w:themeColor="text1"/>
          <w:sz w:val="16"/>
          <w:szCs w:val="16"/>
        </w:rPr>
      </w:pPr>
      <w:del w:id="1254" w:author="Andrew Fryer (@DEEPFAT)" w:date="2017-12-13T14:19:00Z">
        <w:r w:rsidRPr="00395D45" w:rsidDel="00712D18">
          <w:rPr>
            <w:rFonts w:ascii="Lucida Console" w:hAnsi="Lucida Console" w:cs="Segoe UI Light"/>
            <w:color w:val="000000" w:themeColor="text1"/>
            <w:sz w:val="16"/>
            <w:szCs w:val="16"/>
          </w:rPr>
          <w:delText xml:space="preserve">    </w:delText>
        </w:r>
      </w:del>
    </w:p>
    <w:p w14:paraId="343C6748" w14:textId="0552A7A8" w:rsidR="00395D45" w:rsidRPr="00395D45" w:rsidDel="00712D18" w:rsidRDefault="00395D45">
      <w:pPr>
        <w:spacing w:after="80"/>
        <w:rPr>
          <w:del w:id="1255" w:author="Andrew Fryer (@DEEPFAT)" w:date="2017-12-13T14:19:00Z"/>
          <w:rFonts w:ascii="Lucida Console" w:hAnsi="Lucida Console" w:cs="Segoe UI Light"/>
          <w:color w:val="000000" w:themeColor="text1"/>
          <w:sz w:val="16"/>
          <w:szCs w:val="16"/>
        </w:rPr>
      </w:pPr>
      <w:del w:id="1256" w:author="Andrew Fryer (@DEEPFAT)" w:date="2017-12-13T14:19:00Z">
        <w:r w:rsidRPr="00395D45" w:rsidDel="00712D18">
          <w:rPr>
            <w:rFonts w:ascii="Lucida Console" w:hAnsi="Lucida Console" w:cs="Segoe UI Light"/>
            <w:color w:val="000000" w:themeColor="text1"/>
            <w:sz w:val="16"/>
            <w:szCs w:val="16"/>
          </w:rPr>
          <w:delText xml:space="preserve">    Accuracy = (TruePos + TrueNeg) /(TruePos+ TrueNeg + FalsePos + FalseNeg)</w:delText>
        </w:r>
      </w:del>
    </w:p>
    <w:p w14:paraId="0C5301A9" w14:textId="60D1C8BD" w:rsidR="00395D45" w:rsidRPr="00395D45" w:rsidDel="00712D18" w:rsidRDefault="00395D45">
      <w:pPr>
        <w:spacing w:after="80"/>
        <w:rPr>
          <w:del w:id="1257" w:author="Andrew Fryer (@DEEPFAT)" w:date="2017-12-13T14:19:00Z"/>
          <w:rFonts w:ascii="Lucida Console" w:hAnsi="Lucida Console" w:cs="Segoe UI Light"/>
          <w:color w:val="000000" w:themeColor="text1"/>
          <w:sz w:val="16"/>
          <w:szCs w:val="16"/>
        </w:rPr>
      </w:pPr>
      <w:del w:id="1258" w:author="Andrew Fryer (@DEEPFAT)" w:date="2017-12-13T14:19:00Z">
        <w:r w:rsidRPr="00395D45" w:rsidDel="00712D18">
          <w:rPr>
            <w:rFonts w:ascii="Lucida Console" w:hAnsi="Lucida Console" w:cs="Segoe UI Light"/>
            <w:color w:val="000000" w:themeColor="text1"/>
            <w:sz w:val="16"/>
            <w:szCs w:val="16"/>
          </w:rPr>
          <w:delText xml:space="preserve">    Recall =   TruePos  /(TruePos + FalseNeg)</w:delText>
        </w:r>
      </w:del>
    </w:p>
    <w:p w14:paraId="67737554" w14:textId="32A7A7EC" w:rsidR="00395D45" w:rsidRPr="00395D45" w:rsidDel="00712D18" w:rsidRDefault="00395D45">
      <w:pPr>
        <w:spacing w:after="80"/>
        <w:rPr>
          <w:del w:id="1259" w:author="Andrew Fryer (@DEEPFAT)" w:date="2017-12-13T14:19:00Z"/>
          <w:rFonts w:ascii="Lucida Console" w:hAnsi="Lucida Console" w:cs="Segoe UI Light"/>
          <w:color w:val="000000" w:themeColor="text1"/>
          <w:sz w:val="16"/>
          <w:szCs w:val="16"/>
        </w:rPr>
      </w:pPr>
      <w:del w:id="1260" w:author="Andrew Fryer (@DEEPFAT)" w:date="2017-12-13T14:19:00Z">
        <w:r w:rsidRPr="00395D45" w:rsidDel="00712D18">
          <w:rPr>
            <w:rFonts w:ascii="Lucida Console" w:hAnsi="Lucida Console" w:cs="Segoe UI Light"/>
            <w:color w:val="000000" w:themeColor="text1"/>
            <w:sz w:val="16"/>
            <w:szCs w:val="16"/>
          </w:rPr>
          <w:delText xml:space="preserve">    Precision =  TruePos /(TruePos+ FalsePos)</w:delText>
        </w:r>
      </w:del>
    </w:p>
    <w:p w14:paraId="5368F58D" w14:textId="49592C17" w:rsidR="00395D45" w:rsidRPr="00395D45" w:rsidDel="00712D18" w:rsidRDefault="00395D45">
      <w:pPr>
        <w:spacing w:after="80"/>
        <w:rPr>
          <w:del w:id="1261" w:author="Andrew Fryer (@DEEPFAT)" w:date="2017-12-13T14:19:00Z"/>
          <w:rFonts w:ascii="Lucida Console" w:hAnsi="Lucida Console" w:cs="Segoe UI Light"/>
          <w:color w:val="000000" w:themeColor="text1"/>
          <w:sz w:val="16"/>
          <w:szCs w:val="16"/>
        </w:rPr>
      </w:pPr>
      <w:del w:id="1262" w:author="Andrew Fryer (@DEEPFAT)" w:date="2017-12-13T14:19:00Z">
        <w:r w:rsidRPr="00395D45" w:rsidDel="00712D18">
          <w:rPr>
            <w:rFonts w:ascii="Lucida Console" w:hAnsi="Lucida Console" w:cs="Segoe UI Light"/>
            <w:color w:val="000000" w:themeColor="text1"/>
            <w:sz w:val="16"/>
            <w:szCs w:val="16"/>
          </w:rPr>
          <w:delText xml:space="preserve">    F1Score = 2 * (Precision * Recall)/(Precision + Recall)</w:delText>
        </w:r>
      </w:del>
    </w:p>
    <w:p w14:paraId="7CA0FA7C" w14:textId="1CDB6B6C" w:rsidR="00395D45" w:rsidRPr="00395D45" w:rsidDel="00712D18" w:rsidRDefault="00395D45">
      <w:pPr>
        <w:spacing w:after="80"/>
        <w:rPr>
          <w:del w:id="1263" w:author="Andrew Fryer (@DEEPFAT)" w:date="2017-12-13T14:19:00Z"/>
          <w:rFonts w:ascii="Lucida Console" w:hAnsi="Lucida Console" w:cs="Segoe UI Light"/>
          <w:color w:val="000000" w:themeColor="text1"/>
          <w:sz w:val="16"/>
          <w:szCs w:val="16"/>
        </w:rPr>
      </w:pPr>
      <w:del w:id="1264" w:author="Andrew Fryer (@DEEPFAT)" w:date="2017-12-13T14:19:00Z">
        <w:r w:rsidRPr="00395D45" w:rsidDel="00712D18">
          <w:rPr>
            <w:rFonts w:ascii="Lucida Console" w:hAnsi="Lucida Console" w:cs="Segoe UI Light"/>
            <w:color w:val="000000" w:themeColor="text1"/>
            <w:sz w:val="16"/>
            <w:szCs w:val="16"/>
          </w:rPr>
          <w:delText xml:space="preserve">    </w:delText>
        </w:r>
      </w:del>
    </w:p>
    <w:p w14:paraId="46B66633" w14:textId="61F3AD99" w:rsidR="00395D45" w:rsidRPr="00395D45" w:rsidDel="00712D18" w:rsidRDefault="00395D45">
      <w:pPr>
        <w:spacing w:after="80"/>
        <w:rPr>
          <w:del w:id="1265" w:author="Andrew Fryer (@DEEPFAT)" w:date="2017-12-13T14:19:00Z"/>
          <w:rFonts w:ascii="Lucida Console" w:hAnsi="Lucida Console" w:cs="Segoe UI Light"/>
          <w:color w:val="000000" w:themeColor="text1"/>
          <w:sz w:val="16"/>
          <w:szCs w:val="16"/>
        </w:rPr>
      </w:pPr>
      <w:del w:id="1266" w:author="Andrew Fryer (@DEEPFAT)" w:date="2017-12-13T14:19:00Z">
        <w:r w:rsidRPr="00395D45" w:rsidDel="00712D18">
          <w:rPr>
            <w:rFonts w:ascii="Lucida Console" w:hAnsi="Lucida Console" w:cs="Segoe UI Light"/>
            <w:color w:val="000000" w:themeColor="text1"/>
            <w:sz w:val="16"/>
            <w:szCs w:val="16"/>
          </w:rPr>
          <w:delText xml:space="preserve">    data = {'Description': [</w:delText>
        </w:r>
        <w:r w:rsidRPr="00395D45" w:rsidDel="00712D18">
          <w:rPr>
            <w:rFonts w:ascii="Lucida Console" w:hAnsi="Lucida Console" w:cs="Segoe UI Light"/>
            <w:color w:val="C00000"/>
            <w:sz w:val="16"/>
            <w:szCs w:val="16"/>
          </w:rPr>
          <w:delText>'True Positives'</w:delText>
        </w:r>
        <w:r w:rsidRPr="00395D45" w:rsidDel="00712D18">
          <w:rPr>
            <w:rFonts w:ascii="Lucida Console" w:hAnsi="Lucida Console" w:cs="Segoe UI Light"/>
            <w:color w:val="000000" w:themeColor="text1"/>
            <w:sz w:val="16"/>
            <w:szCs w:val="16"/>
          </w:rPr>
          <w:delText>,</w:delText>
        </w:r>
        <w:r w:rsidRPr="00395D45" w:rsidDel="00712D18">
          <w:rPr>
            <w:rFonts w:ascii="Lucida Console" w:hAnsi="Lucida Console" w:cs="Segoe UI Light"/>
            <w:color w:val="C00000"/>
            <w:sz w:val="16"/>
            <w:szCs w:val="16"/>
          </w:rPr>
          <w:delText>'False Negatives'</w:delText>
        </w:r>
        <w:r w:rsidRPr="00395D45" w:rsidDel="00712D18">
          <w:rPr>
            <w:rFonts w:ascii="Lucida Console" w:hAnsi="Lucida Console" w:cs="Segoe UI Light"/>
            <w:color w:val="000000" w:themeColor="text1"/>
            <w:sz w:val="16"/>
            <w:szCs w:val="16"/>
          </w:rPr>
          <w:delText>,</w:delText>
        </w:r>
        <w:r w:rsidRPr="00395D45" w:rsidDel="00712D18">
          <w:rPr>
            <w:rFonts w:ascii="Lucida Console" w:hAnsi="Lucida Console" w:cs="Segoe UI Light"/>
            <w:color w:val="C00000"/>
            <w:sz w:val="16"/>
            <w:szCs w:val="16"/>
          </w:rPr>
          <w:delText>'False Positives'</w:delText>
        </w:r>
        <w:r w:rsidRPr="00395D45" w:rsidDel="00712D18">
          <w:rPr>
            <w:rFonts w:ascii="Lucida Console" w:hAnsi="Lucida Console" w:cs="Segoe UI Light"/>
            <w:color w:val="000000" w:themeColor="text1"/>
            <w:sz w:val="16"/>
            <w:szCs w:val="16"/>
          </w:rPr>
          <w:delText>,</w:delText>
        </w:r>
        <w:r w:rsidRPr="00395D45" w:rsidDel="00712D18">
          <w:rPr>
            <w:rFonts w:ascii="Lucida Console" w:hAnsi="Lucida Console" w:cs="Segoe UI Light"/>
            <w:color w:val="C00000"/>
            <w:sz w:val="16"/>
            <w:szCs w:val="16"/>
          </w:rPr>
          <w:delText>'True Negatives'</w:delText>
        </w:r>
        <w:r w:rsidRPr="00395D45" w:rsidDel="00712D18">
          <w:rPr>
            <w:rFonts w:ascii="Lucida Console" w:hAnsi="Lucida Console" w:cs="Segoe UI Light"/>
            <w:color w:val="000000" w:themeColor="text1"/>
            <w:sz w:val="16"/>
            <w:szCs w:val="16"/>
          </w:rPr>
          <w:delText>,</w:delText>
        </w:r>
        <w:r w:rsidRPr="00395D45" w:rsidDel="00712D18">
          <w:rPr>
            <w:rFonts w:ascii="Lucida Console" w:hAnsi="Lucida Console" w:cs="Segoe UI Light"/>
            <w:color w:val="C00000"/>
            <w:sz w:val="16"/>
            <w:szCs w:val="16"/>
          </w:rPr>
          <w:delText>'Accuracy'</w:delText>
        </w:r>
        <w:r w:rsidRPr="00395D45" w:rsidDel="00712D18">
          <w:rPr>
            <w:rFonts w:ascii="Lucida Console" w:hAnsi="Lucida Console" w:cs="Segoe UI Light"/>
            <w:color w:val="000000" w:themeColor="text1"/>
            <w:sz w:val="16"/>
            <w:szCs w:val="16"/>
          </w:rPr>
          <w:delText>,</w:delText>
        </w:r>
        <w:r w:rsidRPr="00395D45" w:rsidDel="00712D18">
          <w:rPr>
            <w:rFonts w:ascii="Lucida Console" w:hAnsi="Lucida Console" w:cs="Segoe UI Light"/>
            <w:color w:val="C00000"/>
            <w:sz w:val="16"/>
            <w:szCs w:val="16"/>
          </w:rPr>
          <w:delText>'Precision'</w:delText>
        </w:r>
        <w:r w:rsidRPr="00395D45" w:rsidDel="00712D18">
          <w:rPr>
            <w:rFonts w:ascii="Lucida Console" w:hAnsi="Lucida Console" w:cs="Segoe UI Light"/>
            <w:color w:val="000000" w:themeColor="text1"/>
            <w:sz w:val="16"/>
            <w:szCs w:val="16"/>
          </w:rPr>
          <w:delText>,</w:delText>
        </w:r>
        <w:r w:rsidRPr="00395D45" w:rsidDel="00712D18">
          <w:rPr>
            <w:rFonts w:ascii="Lucida Console" w:hAnsi="Lucida Console" w:cs="Segoe UI Light"/>
            <w:color w:val="C00000"/>
            <w:sz w:val="16"/>
            <w:szCs w:val="16"/>
          </w:rPr>
          <w:delText>'Recall'</w:delText>
        </w:r>
        <w:r w:rsidRPr="00395D45" w:rsidDel="00712D18">
          <w:rPr>
            <w:rFonts w:ascii="Lucida Console" w:hAnsi="Lucida Console" w:cs="Segoe UI Light"/>
            <w:color w:val="000000" w:themeColor="text1"/>
            <w:sz w:val="16"/>
            <w:szCs w:val="16"/>
          </w:rPr>
          <w:delText>,</w:delText>
        </w:r>
        <w:r w:rsidRPr="00395D45" w:rsidDel="00712D18">
          <w:rPr>
            <w:rFonts w:ascii="Lucida Console" w:hAnsi="Lucida Console" w:cs="Segoe UI Light"/>
            <w:color w:val="C00000"/>
            <w:sz w:val="16"/>
            <w:szCs w:val="16"/>
          </w:rPr>
          <w:delText>'F1 Score'</w:delText>
        </w:r>
        <w:r w:rsidRPr="00395D45" w:rsidDel="00712D18">
          <w:rPr>
            <w:rFonts w:ascii="Lucida Console" w:hAnsi="Lucida Console" w:cs="Segoe UI Light"/>
            <w:color w:val="000000" w:themeColor="text1"/>
            <w:sz w:val="16"/>
            <w:szCs w:val="16"/>
          </w:rPr>
          <w:delText>],</w:delText>
        </w:r>
        <w:r w:rsidRPr="00395D45" w:rsidDel="00712D18">
          <w:rPr>
            <w:rFonts w:ascii="Lucida Console" w:hAnsi="Lucida Console" w:cs="Segoe UI Light"/>
            <w:color w:val="C00000"/>
            <w:sz w:val="16"/>
            <w:szCs w:val="16"/>
          </w:rPr>
          <w:delText>'Score'</w:delText>
        </w:r>
        <w:r w:rsidRPr="00395D45" w:rsidDel="00712D18">
          <w:rPr>
            <w:rFonts w:ascii="Lucida Console" w:hAnsi="Lucida Console" w:cs="Segoe UI Light"/>
            <w:color w:val="000000" w:themeColor="text1"/>
            <w:sz w:val="16"/>
            <w:szCs w:val="16"/>
          </w:rPr>
          <w:delText>: [TruePos,FalseNeg,FalsePos,TrueNeg,Accuracy,Precision,Recall,F1Score]}</w:delText>
        </w:r>
      </w:del>
    </w:p>
    <w:p w14:paraId="5E7B95CE" w14:textId="4AB9EEC7" w:rsidR="00395D45" w:rsidRPr="00395D45" w:rsidDel="00712D18" w:rsidRDefault="00395D45">
      <w:pPr>
        <w:spacing w:after="80"/>
        <w:rPr>
          <w:del w:id="1267" w:author="Andrew Fryer (@DEEPFAT)" w:date="2017-12-13T14:19:00Z"/>
          <w:rFonts w:ascii="Lucida Console" w:hAnsi="Lucida Console" w:cs="Segoe UI Light"/>
          <w:color w:val="000000" w:themeColor="text1"/>
          <w:sz w:val="16"/>
          <w:szCs w:val="16"/>
        </w:rPr>
      </w:pPr>
      <w:del w:id="1268" w:author="Andrew Fryer (@DEEPFAT)" w:date="2017-12-13T14:19:00Z">
        <w:r w:rsidRPr="00395D45" w:rsidDel="00712D18">
          <w:rPr>
            <w:rFonts w:ascii="Lucida Console" w:hAnsi="Lucida Console" w:cs="Segoe UI Light"/>
            <w:color w:val="000000" w:themeColor="text1"/>
            <w:sz w:val="16"/>
            <w:szCs w:val="16"/>
          </w:rPr>
          <w:delText xml:space="preserve">    dataframe1 =pd.DataFrame(data,columns=[</w:delText>
        </w:r>
        <w:r w:rsidRPr="00395D45" w:rsidDel="00712D18">
          <w:rPr>
            <w:rFonts w:ascii="Lucida Console" w:hAnsi="Lucida Console" w:cs="Segoe UI Light"/>
            <w:color w:val="C00000"/>
            <w:sz w:val="16"/>
            <w:szCs w:val="16"/>
          </w:rPr>
          <w:delText>'Description'</w:delText>
        </w:r>
        <w:r w:rsidRPr="00395D45" w:rsidDel="00712D18">
          <w:rPr>
            <w:rFonts w:ascii="Lucida Console" w:hAnsi="Lucida Console" w:cs="Segoe UI Light"/>
            <w:color w:val="000000" w:themeColor="text1"/>
            <w:sz w:val="16"/>
            <w:szCs w:val="16"/>
          </w:rPr>
          <w:delText>,</w:delText>
        </w:r>
        <w:r w:rsidRPr="00395D45" w:rsidDel="00712D18">
          <w:rPr>
            <w:rFonts w:ascii="Lucida Console" w:hAnsi="Lucida Console" w:cs="Segoe UI Light"/>
            <w:color w:val="C00000"/>
            <w:sz w:val="16"/>
            <w:szCs w:val="16"/>
          </w:rPr>
          <w:delText>'Score'</w:delText>
        </w:r>
        <w:r w:rsidRPr="00395D45" w:rsidDel="00712D18">
          <w:rPr>
            <w:rFonts w:ascii="Lucida Console" w:hAnsi="Lucida Console" w:cs="Segoe UI Light"/>
            <w:color w:val="000000" w:themeColor="text1"/>
            <w:sz w:val="16"/>
            <w:szCs w:val="16"/>
          </w:rPr>
          <w:delText xml:space="preserve">])      </w:delText>
        </w:r>
      </w:del>
    </w:p>
    <w:p w14:paraId="530F7A46" w14:textId="62C390F9" w:rsidR="00395D45" w:rsidRPr="00395D45" w:rsidDel="00712D18" w:rsidRDefault="00395D45">
      <w:pPr>
        <w:spacing w:after="80"/>
        <w:rPr>
          <w:del w:id="1269" w:author="Andrew Fryer (@DEEPFAT)" w:date="2017-12-13T14:19:00Z"/>
          <w:rFonts w:ascii="Lucida Console" w:hAnsi="Lucida Console" w:cs="Segoe UI Light"/>
          <w:color w:val="000000" w:themeColor="text1"/>
          <w:sz w:val="16"/>
          <w:szCs w:val="16"/>
        </w:rPr>
      </w:pPr>
      <w:del w:id="1270" w:author="Andrew Fryer (@DEEPFAT)" w:date="2017-12-13T14:19:00Z">
        <w:r w:rsidRPr="00395D45" w:rsidDel="00712D18">
          <w:rPr>
            <w:rFonts w:ascii="Lucida Console" w:hAnsi="Lucida Console" w:cs="Segoe UI Light"/>
            <w:color w:val="000000" w:themeColor="text1"/>
            <w:sz w:val="16"/>
            <w:szCs w:val="16"/>
          </w:rPr>
          <w:delText xml:space="preserve">    </w:delText>
        </w:r>
        <w:r w:rsidRPr="00395D45" w:rsidDel="00712D18">
          <w:rPr>
            <w:rFonts w:ascii="Lucida Console" w:hAnsi="Lucida Console" w:cs="Segoe UI Light"/>
            <w:color w:val="0070C0"/>
            <w:sz w:val="16"/>
            <w:szCs w:val="16"/>
          </w:rPr>
          <w:delText>return</w:delText>
        </w:r>
        <w:r w:rsidRPr="00395D45" w:rsidDel="00712D18">
          <w:rPr>
            <w:rFonts w:ascii="Lucida Console" w:hAnsi="Lucida Console" w:cs="Segoe UI Light"/>
            <w:color w:val="000000" w:themeColor="text1"/>
            <w:sz w:val="16"/>
            <w:szCs w:val="16"/>
          </w:rPr>
          <w:delText xml:space="preserve"> dataframe1,</w:delText>
        </w:r>
      </w:del>
    </w:p>
    <w:p w14:paraId="5804756A" w14:textId="14EB31C2" w:rsidR="009F4812" w:rsidDel="007432C4" w:rsidRDefault="009F4812">
      <w:pPr>
        <w:spacing w:after="80"/>
        <w:rPr>
          <w:del w:id="1271" w:author="Andrew Fryer (@DEEPFAT)" w:date="2017-12-13T14:25:00Z"/>
          <w:rFonts w:ascii="Segoe UI Light" w:hAnsi="Segoe UI Light" w:cs="Segoe UI Light"/>
          <w:sz w:val="22"/>
          <w:szCs w:val="22"/>
        </w:rPr>
        <w:pPrChange w:id="1272" w:author="Andrew Fryer (@DEEPFAT)" w:date="2017-12-14T16:53:00Z">
          <w:pPr/>
        </w:pPrChange>
      </w:pPr>
      <w:del w:id="1273" w:author="Andrew Fryer (@DEEPFAT)" w:date="2017-12-13T14:25:00Z">
        <w:r w:rsidDel="007432C4">
          <w:rPr>
            <w:rFonts w:ascii="Segoe UI Light" w:hAnsi="Segoe UI Light" w:cs="Segoe UI Light"/>
            <w:sz w:val="22"/>
            <w:szCs w:val="22"/>
          </w:rPr>
          <w:br w:type="page"/>
        </w:r>
      </w:del>
    </w:p>
    <w:p w14:paraId="324F4AB6" w14:textId="5BC271CE" w:rsidR="00921393" w:rsidDel="0011626E" w:rsidRDefault="00921393">
      <w:pPr>
        <w:spacing w:after="80"/>
        <w:rPr>
          <w:del w:id="1274" w:author="Andrew Fryer (@DEEPFAT)" w:date="2017-12-13T14:24:00Z"/>
          <w:rFonts w:ascii="Segoe UI Light" w:hAnsi="Segoe UI Light" w:cs="Segoe UI Light"/>
          <w:sz w:val="22"/>
          <w:szCs w:val="22"/>
        </w:rPr>
        <w:pPrChange w:id="1275" w:author="Andrew Fryer (@DEEPFAT)" w:date="2017-12-14T16:53:00Z">
          <w:pPr/>
        </w:pPrChange>
      </w:pPr>
      <w:del w:id="1276" w:author="Andrew Fryer (@DEEPFAT)" w:date="2017-12-13T14:25:00Z">
        <w:r w:rsidDel="007432C4">
          <w:rPr>
            <w:rFonts w:ascii="Segoe UI Light" w:hAnsi="Segoe UI Light" w:cs="Segoe UI Light"/>
            <w:sz w:val="22"/>
            <w:szCs w:val="22"/>
          </w:rPr>
          <w:lastRenderedPageBreak/>
          <w:delText>I</w:delText>
        </w:r>
      </w:del>
      <w:del w:id="1277" w:author="Andrew Fryer (@DEEPFAT)" w:date="2017-12-13T14:24:00Z">
        <w:r w:rsidDel="0011626E">
          <w:rPr>
            <w:rFonts w:ascii="Segoe UI Light" w:hAnsi="Segoe UI Light" w:cs="Segoe UI Light"/>
            <w:sz w:val="22"/>
            <w:szCs w:val="22"/>
          </w:rPr>
          <w:delText>f we just rerun this module again we can see these new statistics by right clicking on output 1 (the left one) and selecting visualise again:</w:delText>
        </w:r>
      </w:del>
    </w:p>
    <w:p w14:paraId="18F610F7" w14:textId="42996054" w:rsidR="00395D45" w:rsidDel="0011626E" w:rsidRDefault="00921393">
      <w:pPr>
        <w:spacing w:after="80"/>
        <w:rPr>
          <w:del w:id="1278" w:author="Andrew Fryer (@DEEPFAT)" w:date="2017-12-13T14:24:00Z"/>
          <w:rFonts w:ascii="Segoe UI Light" w:hAnsi="Segoe UI Light" w:cs="Segoe UI Light"/>
          <w:sz w:val="22"/>
          <w:szCs w:val="22"/>
        </w:rPr>
        <w:pPrChange w:id="1279" w:author="Andrew Fryer (@DEEPFAT)" w:date="2017-12-14T16:53:00Z">
          <w:pPr/>
        </w:pPrChange>
      </w:pPr>
      <w:del w:id="1280" w:author="Andrew Fryer (@DEEPFAT)" w:date="2017-12-13T14:24:00Z">
        <w:r w:rsidDel="0011626E">
          <w:rPr>
            <w:rFonts w:ascii="Segoe UI Light" w:hAnsi="Segoe UI Light" w:cs="Segoe UI Light"/>
            <w:sz w:val="22"/>
            <w:szCs w:val="22"/>
          </w:rPr>
          <w:delText xml:space="preserve"> </w:delText>
        </w:r>
      </w:del>
    </w:p>
    <w:p w14:paraId="05413D8C" w14:textId="51922805" w:rsidR="00395D45" w:rsidDel="0011626E" w:rsidRDefault="009F4812">
      <w:pPr>
        <w:spacing w:after="80"/>
        <w:rPr>
          <w:del w:id="1281" w:author="Andrew Fryer (@DEEPFAT)" w:date="2017-12-13T14:24:00Z"/>
          <w:rFonts w:ascii="Segoe UI Light" w:hAnsi="Segoe UI Light" w:cs="Segoe UI Light"/>
          <w:sz w:val="22"/>
          <w:szCs w:val="22"/>
        </w:rPr>
        <w:pPrChange w:id="1282" w:author="Andrew Fryer (@DEEPFAT)" w:date="2017-12-14T16:53:00Z">
          <w:pPr/>
        </w:pPrChange>
      </w:pPr>
      <w:del w:id="1283" w:author="Andrew Fryer (@DEEPFAT)" w:date="2017-12-13T14:24:00Z">
        <w:r w:rsidDel="0011626E">
          <w:rPr>
            <w:noProof/>
            <w:lang w:eastAsia="en-GB"/>
          </w:rPr>
          <w:drawing>
            <wp:inline distT="0" distB="0" distL="0" distR="0" wp14:anchorId="4B812A80" wp14:editId="69F41F42">
              <wp:extent cx="5096940" cy="2260756"/>
              <wp:effectExtent l="19050" t="19050" r="2794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3998" cy="2263886"/>
                      </a:xfrm>
                      <a:prstGeom prst="rect">
                        <a:avLst/>
                      </a:prstGeom>
                      <a:ln>
                        <a:solidFill>
                          <a:schemeClr val="tx2">
                            <a:lumMod val="75000"/>
                          </a:schemeClr>
                        </a:solidFill>
                      </a:ln>
                    </pic:spPr>
                  </pic:pic>
                </a:graphicData>
              </a:graphic>
            </wp:inline>
          </w:drawing>
        </w:r>
      </w:del>
    </w:p>
    <w:p w14:paraId="05ED1A7F" w14:textId="6F162ED7" w:rsidR="00472012" w:rsidRPr="00472012" w:rsidDel="0011626E" w:rsidRDefault="00472012">
      <w:pPr>
        <w:spacing w:after="80"/>
        <w:rPr>
          <w:del w:id="1284" w:author="Andrew Fryer (@DEEPFAT)" w:date="2017-12-13T14:24:00Z"/>
          <w:rFonts w:ascii="Segoe UI Light" w:hAnsi="Segoe UI Light" w:cs="Segoe UI Light"/>
          <w:sz w:val="22"/>
          <w:szCs w:val="22"/>
        </w:rPr>
        <w:pPrChange w:id="1285" w:author="Andrew Fryer (@DEEPFAT)" w:date="2017-12-14T16:53:00Z">
          <w:pPr/>
        </w:pPrChange>
      </w:pPr>
    </w:p>
    <w:p w14:paraId="222DDB03" w14:textId="410FE4F1" w:rsidR="00187DF4" w:rsidDel="0011626E" w:rsidRDefault="00187DF4">
      <w:pPr>
        <w:spacing w:after="80"/>
        <w:rPr>
          <w:del w:id="1286" w:author="Andrew Fryer (@DEEPFAT)" w:date="2017-12-13T14:24:00Z"/>
        </w:rPr>
        <w:pPrChange w:id="1287" w:author="Andrew Fryer (@DEEPFAT)" w:date="2017-12-14T16:53:00Z">
          <w:pPr/>
        </w:pPrChange>
      </w:pPr>
    </w:p>
    <w:p w14:paraId="7BBE24FF" w14:textId="2DDC0750" w:rsidR="00187DF4" w:rsidDel="0011626E" w:rsidRDefault="009F4812">
      <w:pPr>
        <w:spacing w:after="80"/>
        <w:rPr>
          <w:del w:id="1288" w:author="Andrew Fryer (@DEEPFAT)" w:date="2017-12-13T14:24:00Z"/>
        </w:rPr>
        <w:pPrChange w:id="1289" w:author="Andrew Fryer (@DEEPFAT)" w:date="2017-12-14T16:53:00Z">
          <w:pPr/>
        </w:pPrChange>
      </w:pPr>
      <w:del w:id="1290" w:author="Andrew Fryer (@DEEPFAT)" w:date="2017-12-13T14:24:00Z">
        <w:r w:rsidDel="0011626E">
          <w:br w:type="page"/>
        </w:r>
      </w:del>
    </w:p>
    <w:p w14:paraId="78A1CEC4" w14:textId="7AC08145" w:rsidR="000C3F29" w:rsidDel="007432C4" w:rsidRDefault="000C3F29">
      <w:pPr>
        <w:spacing w:after="80"/>
        <w:rPr>
          <w:del w:id="1291" w:author="Andrew Fryer (@DEEPFAT)" w:date="2017-12-13T14:25:00Z"/>
        </w:rPr>
        <w:pPrChange w:id="1292" w:author="Andrew Fryer (@DEEPFAT)" w:date="2017-12-14T16:53:00Z">
          <w:pPr/>
        </w:pPrChange>
      </w:pPr>
    </w:p>
    <w:p w14:paraId="0BD79F9B" w14:textId="462C3EE9" w:rsidR="005B6684" w:rsidDel="007432C4" w:rsidRDefault="005B6684">
      <w:pPr>
        <w:spacing w:after="80"/>
        <w:rPr>
          <w:del w:id="1293" w:author="Andrew Fryer (@DEEPFAT)" w:date="2017-12-13T14:25:00Z"/>
          <w:rFonts w:ascii="Segoe UI Light" w:hAnsi="Segoe UI Light" w:cs="Segoe UI Light"/>
          <w:sz w:val="22"/>
          <w:szCs w:val="22"/>
        </w:rPr>
        <w:pPrChange w:id="1294" w:author="Andrew Fryer (@DEEPFAT)" w:date="2017-12-14T16:53:00Z">
          <w:pPr/>
        </w:pPrChange>
      </w:pPr>
    </w:p>
    <w:p w14:paraId="6BC9CD08" w14:textId="31860009" w:rsidR="005B6684" w:rsidDel="007432C4" w:rsidRDefault="008E13D3">
      <w:pPr>
        <w:spacing w:after="80"/>
        <w:rPr>
          <w:del w:id="1295" w:author="Andrew Fryer (@DEEPFAT)" w:date="2017-12-13T14:25:00Z"/>
          <w:rFonts w:ascii="Segoe UI Light" w:hAnsi="Segoe UI Light" w:cs="Segoe UI Light"/>
          <w:sz w:val="22"/>
          <w:szCs w:val="22"/>
        </w:rPr>
        <w:pPrChange w:id="1296" w:author="Andrew Fryer (@DEEPFAT)" w:date="2017-12-14T16:53:00Z">
          <w:pPr/>
        </w:pPrChange>
      </w:pPr>
      <w:del w:id="1297" w:author="Andrew Fryer (@DEEPFAT)" w:date="2017-12-13T14:25:00Z">
        <w:r w:rsidDel="007432C4">
          <w:rPr>
            <w:noProof/>
            <w:lang w:eastAsia="en-GB"/>
          </w:rPr>
          <mc:AlternateContent>
            <mc:Choice Requires="wps">
              <w:drawing>
                <wp:inline distT="0" distB="0" distL="0" distR="0" wp14:anchorId="371331B2" wp14:editId="195216BE">
                  <wp:extent cx="1828800" cy="1800000"/>
                  <wp:effectExtent l="0" t="0" r="19050" b="10160"/>
                  <wp:docPr id="13" name="Text Box 13"/>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9C2CE0A" w14:textId="00BBB7A3" w:rsidR="00207A97" w:rsidRPr="00321271" w:rsidRDefault="00207A97"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proofErr w:type="spellStart"/>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Jupyter</w:t>
                              </w:r>
                              <w:proofErr w:type="spellEnd"/>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 Notebooks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1331B2" id="Text Box 13"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J8bA1kwIAAL4FAAAOAAAAAAAAAAAAAAAAAC4CAABkcnMvZTJvRG9jLnhtbFBLAQIt&#10;ABQABgAIAAAAIQB/Ockg2QAAAAUBAAAPAAAAAAAAAAAAAAAAAO0EAABkcnMvZG93bnJldi54bWxQ&#10;SwUGAAAAAAQABADzAAAA8wUAAAAA&#10;" fillcolor="#066d99" strokecolor="#066d99" strokeweight=".5pt">
                  <v:textbox>
                    <w:txbxContent>
                      <w:p w14:paraId="39C2CE0A" w14:textId="00BBB7A3" w:rsidR="00207A97" w:rsidRPr="00321271" w:rsidRDefault="00207A97"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proofErr w:type="spellStart"/>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Jupyter</w:t>
                        </w:r>
                        <w:proofErr w:type="spellEnd"/>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 Notebooks</w:t>
                        </w:r>
                      </w:p>
                    </w:txbxContent>
                  </v:textbox>
                  <w10:anchorlock/>
                </v:shape>
              </w:pict>
            </mc:Fallback>
          </mc:AlternateContent>
        </w:r>
      </w:del>
    </w:p>
    <w:p w14:paraId="5AAEED10" w14:textId="1694262A" w:rsidR="00734DF9" w:rsidDel="007432C4" w:rsidRDefault="00D0329D">
      <w:pPr>
        <w:spacing w:after="80"/>
        <w:rPr>
          <w:del w:id="1298" w:author="Andrew Fryer (@DEEPFAT)" w:date="2017-12-13T14:25:00Z"/>
          <w:rFonts w:ascii="Segoe UI Light" w:hAnsi="Segoe UI Light" w:cs="Segoe UI Light"/>
          <w:sz w:val="22"/>
          <w:szCs w:val="22"/>
        </w:rPr>
        <w:pPrChange w:id="1299" w:author="Andrew Fryer (@DEEPFAT)" w:date="2017-12-14T16:53:00Z">
          <w:pPr/>
        </w:pPrChange>
      </w:pPr>
      <w:del w:id="1300" w:author="Andrew Fryer (@DEEPFAT)" w:date="2017-12-13T14:25:00Z">
        <w:r w:rsidDel="007432C4">
          <w:rPr>
            <w:rFonts w:ascii="Segoe UI Light" w:hAnsi="Segoe UI Light" w:cs="Segoe UI Light"/>
            <w:sz w:val="22"/>
            <w:szCs w:val="22"/>
          </w:rPr>
          <w:delText xml:space="preserve">Our experiment seems to be quite accurate, but we should be clear on why this so we are clear that the correlations used by the model make sense in business.  We saw at the start of this lab that we can get basic statistics just by visualising the data and there are </w:delText>
        </w:r>
        <w:r w:rsidR="00734DF9" w:rsidDel="007432C4">
          <w:rPr>
            <w:rFonts w:ascii="Segoe UI Light" w:hAnsi="Segoe UI Light" w:cs="Segoe UI Light"/>
            <w:sz w:val="22"/>
            <w:szCs w:val="22"/>
          </w:rPr>
          <w:delText>statistical modules to do this.  However</w:delText>
        </w:r>
      </w:del>
      <w:ins w:id="1301" w:author="Ed Baker" w:date="2016-09-01T09:15:00Z">
        <w:del w:id="1302" w:author="Andrew Fryer (@DEEPFAT)" w:date="2017-12-13T14:25:00Z">
          <w:r w:rsidR="00266D1B" w:rsidDel="007432C4">
            <w:rPr>
              <w:rFonts w:ascii="Segoe UI Light" w:hAnsi="Segoe UI Light" w:cs="Segoe UI Light"/>
              <w:sz w:val="22"/>
              <w:szCs w:val="22"/>
            </w:rPr>
            <w:delText>,</w:delText>
          </w:r>
        </w:del>
      </w:ins>
      <w:del w:id="1303" w:author="Andrew Fryer (@DEEPFAT)" w:date="2017-12-13T14:25:00Z">
        <w:r w:rsidR="00734DF9" w:rsidDel="007432C4">
          <w:rPr>
            <w:rFonts w:ascii="Segoe UI Light" w:hAnsi="Segoe UI Light" w:cs="Segoe UI Light"/>
            <w:sz w:val="22"/>
            <w:szCs w:val="22"/>
          </w:rPr>
          <w:delText xml:space="preserve"> we might wish to bring our own tools to bear and a great way for those with Python or R skills to do this is with Jupyter notebooks.  These are ad hoc scripts which we can attach to our experiments or use on their own.</w:delText>
        </w:r>
      </w:del>
    </w:p>
    <w:p w14:paraId="72FB0F25" w14:textId="5B64F743" w:rsidR="00734DF9" w:rsidDel="007432C4" w:rsidRDefault="002A67C8">
      <w:pPr>
        <w:spacing w:after="80"/>
        <w:rPr>
          <w:del w:id="1304" w:author="Andrew Fryer (@DEEPFAT)" w:date="2017-12-13T14:25:00Z"/>
          <w:rFonts w:ascii="Segoe UI Light" w:hAnsi="Segoe UI Light" w:cs="Segoe UI Light"/>
          <w:sz w:val="22"/>
          <w:szCs w:val="22"/>
        </w:rPr>
        <w:pPrChange w:id="1305" w:author="Andrew Fryer (@DEEPFAT)" w:date="2017-12-14T16:53:00Z">
          <w:pPr/>
        </w:pPrChange>
      </w:pPr>
      <w:del w:id="1306" w:author="Andrew Fryer (@DEEPFAT)" w:date="2017-12-13T14:25:00Z">
        <w:r w:rsidRPr="002A67C8" w:rsidDel="007432C4">
          <w:rPr>
            <w:rFonts w:ascii="Segoe UI Light" w:hAnsi="Segoe UI Light" w:cs="Segoe UI Light"/>
            <w:noProof/>
            <w:sz w:val="22"/>
            <w:szCs w:val="22"/>
            <w:lang w:eastAsia="en-GB"/>
          </w:rPr>
          <mc:AlternateContent>
            <mc:Choice Requires="wps">
              <w:drawing>
                <wp:anchor distT="0" distB="0" distL="114300" distR="114300" simplePos="0" relativeHeight="251658246" behindDoc="0" locked="0" layoutInCell="1" allowOverlap="1" wp14:anchorId="746A5E29" wp14:editId="1A8CD726">
                  <wp:simplePos x="0" y="0"/>
                  <wp:positionH relativeFrom="column">
                    <wp:posOffset>2859405</wp:posOffset>
                  </wp:positionH>
                  <wp:positionV relativeFrom="paragraph">
                    <wp:posOffset>1917065</wp:posOffset>
                  </wp:positionV>
                  <wp:extent cx="1236980" cy="281940"/>
                  <wp:effectExtent l="57150" t="57150" r="115570" b="118110"/>
                  <wp:wrapTopAndBottom/>
                  <wp:docPr id="39" name="Rectangle 1"/>
                  <wp:cNvGraphicFramePr/>
                  <a:graphic xmlns:a="http://schemas.openxmlformats.org/drawingml/2006/main">
                    <a:graphicData uri="http://schemas.microsoft.com/office/word/2010/wordprocessingShape">
                      <wps:wsp>
                        <wps:cNvSpPr/>
                        <wps:spPr bwMode="auto">
                          <a:xfrm>
                            <a:off x="0" y="0"/>
                            <a:ext cx="1236980" cy="281940"/>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93F92" id="Rectangle 1" o:spid="_x0000_s1026" style="position:absolute;margin-left:225.15pt;margin-top:150.95pt;width:97.4pt;height:22.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" filled="f" strokecolor="#ffc000" strokeweight="3pt">
                  <v:shadow on="t" color="black" opacity="26214f" origin="-.5,-.5" offset=".74836mm,.74836mm"/>
                  <v:textbox inset="14.4pt,11.52pt,14.4pt,11.52pt"/>
                  <w10:wrap type="topAndBottom"/>
                </v:rect>
              </w:pict>
            </mc:Fallback>
          </mc:AlternateContent>
        </w:r>
        <w:r w:rsidRPr="002A67C8" w:rsidDel="007432C4">
          <w:rPr>
            <w:rFonts w:ascii="Segoe UI Light" w:hAnsi="Segoe UI Light" w:cs="Segoe UI Light"/>
            <w:noProof/>
            <w:sz w:val="22"/>
            <w:szCs w:val="22"/>
            <w:lang w:eastAsia="en-GB"/>
          </w:rPr>
          <w:drawing>
            <wp:anchor distT="0" distB="0" distL="114300" distR="114300" simplePos="0" relativeHeight="251658245" behindDoc="0" locked="0" layoutInCell="1" allowOverlap="1" wp14:anchorId="7C615A55" wp14:editId="5A1041C1">
              <wp:simplePos x="0" y="0"/>
              <wp:positionH relativeFrom="margin">
                <wp:align>left</wp:align>
              </wp:positionH>
              <wp:positionV relativeFrom="paragraph">
                <wp:posOffset>688975</wp:posOffset>
              </wp:positionV>
              <wp:extent cx="4751070" cy="3052445"/>
              <wp:effectExtent l="19050" t="19050" r="11430" b="14605"/>
              <wp:wrapTopAndBottom/>
              <wp:docPr id="4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58"/>
                      <a:srcRect l="23841" t="15174" r="29392" b="25249"/>
                      <a:stretch/>
                    </pic:blipFill>
                    <pic:spPr>
                      <a:xfrm>
                        <a:off x="0" y="0"/>
                        <a:ext cx="4751070" cy="3052445"/>
                      </a:xfrm>
                      <a:prstGeom prst="rect">
                        <a:avLst/>
                      </a:prstGeom>
                      <a:ln>
                        <a:solidFill>
                          <a:schemeClr val="tx2">
                            <a:lumMod val="75000"/>
                          </a:schemeClr>
                        </a:solidFill>
                      </a:ln>
                    </pic:spPr>
                  </pic:pic>
                </a:graphicData>
              </a:graphic>
              <wp14:sizeRelH relativeFrom="margin">
                <wp14:pctWidth>0</wp14:pctWidth>
              </wp14:sizeRelH>
              <wp14:sizeRelV relativeFrom="margin">
                <wp14:pctHeight>0</wp14:pctHeight>
              </wp14:sizeRelV>
            </wp:anchor>
          </w:drawing>
        </w:r>
        <w:r w:rsidR="00734DF9" w:rsidDel="007432C4">
          <w:rPr>
            <w:rFonts w:ascii="Segoe UI Light" w:hAnsi="Segoe UI Light" w:cs="Segoe UI Light"/>
            <w:sz w:val="22"/>
            <w:szCs w:val="22"/>
          </w:rPr>
          <w:delText>To use these notebooks</w:delText>
        </w:r>
      </w:del>
      <w:ins w:id="1307" w:author="Ed Baker" w:date="2016-09-01T09:15:00Z">
        <w:del w:id="1308" w:author="Andrew Fryer (@DEEPFAT)" w:date="2017-12-13T14:25:00Z">
          <w:r w:rsidR="00266D1B" w:rsidDel="007432C4">
            <w:rPr>
              <w:rFonts w:ascii="Segoe UI Light" w:hAnsi="Segoe UI Light" w:cs="Segoe UI Light"/>
              <w:sz w:val="22"/>
              <w:szCs w:val="22"/>
            </w:rPr>
            <w:delText>,</w:delText>
          </w:r>
        </w:del>
      </w:ins>
      <w:del w:id="1309" w:author="Andrew Fryer (@DEEPFAT)" w:date="2017-12-13T14:25:00Z">
        <w:r w:rsidR="00734DF9" w:rsidDel="007432C4">
          <w:rPr>
            <w:rFonts w:ascii="Segoe UI Light" w:hAnsi="Segoe UI Light" w:cs="Segoe UI Light"/>
            <w:sz w:val="22"/>
            <w:szCs w:val="22"/>
          </w:rPr>
          <w:delText xml:space="preserve"> we need to extract the data to a format (.csv) that the notebooks can use and this can quickly be done with the export to CSV module which we’ll connect to the output of the second metadata module:</w:delText>
        </w:r>
      </w:del>
    </w:p>
    <w:p w14:paraId="2C5A2022" w14:textId="4B6EA09A" w:rsidR="002A67C8" w:rsidDel="007432C4" w:rsidRDefault="002A67C8">
      <w:pPr>
        <w:spacing w:after="80"/>
        <w:rPr>
          <w:del w:id="1310" w:author="Andrew Fryer (@DEEPFAT)" w:date="2017-12-13T14:25:00Z"/>
          <w:rFonts w:ascii="Segoe UI Light" w:hAnsi="Segoe UI Light" w:cs="Segoe UI Light"/>
          <w:sz w:val="22"/>
          <w:szCs w:val="22"/>
        </w:rPr>
        <w:pPrChange w:id="1311" w:author="Andrew Fryer (@DEEPFAT)" w:date="2017-12-14T16:53:00Z">
          <w:pPr/>
        </w:pPrChange>
      </w:pPr>
    </w:p>
    <w:p w14:paraId="525EE7B8" w14:textId="13C059EB" w:rsidR="002A67C8" w:rsidDel="007432C4" w:rsidRDefault="00734DF9">
      <w:pPr>
        <w:spacing w:after="80"/>
        <w:rPr>
          <w:del w:id="1312" w:author="Andrew Fryer (@DEEPFAT)" w:date="2017-12-13T14:25:00Z"/>
          <w:rFonts w:ascii="Segoe UI Light" w:hAnsi="Segoe UI Light" w:cs="Segoe UI Light"/>
          <w:sz w:val="22"/>
          <w:szCs w:val="22"/>
        </w:rPr>
        <w:pPrChange w:id="1313" w:author="Andrew Fryer (@DEEPFAT)" w:date="2017-12-14T16:53:00Z">
          <w:pPr/>
        </w:pPrChange>
      </w:pPr>
      <w:del w:id="1314" w:author="Andrew Fryer (@DEEPFAT)" w:date="2017-12-13T14:25:00Z">
        <w:r w:rsidDel="007432C4">
          <w:rPr>
            <w:rFonts w:ascii="Segoe UI Light" w:hAnsi="Segoe UI Light" w:cs="Segoe UI Light"/>
            <w:sz w:val="22"/>
            <w:szCs w:val="22"/>
          </w:rPr>
          <w:delText xml:space="preserve">Right click on the Export to CSV module and click Run Selected to just run that module.  </w:delText>
        </w:r>
      </w:del>
    </w:p>
    <w:p w14:paraId="1125CCA5" w14:textId="025FC144" w:rsidR="002A67C8" w:rsidDel="007432C4" w:rsidRDefault="002A67C8">
      <w:pPr>
        <w:spacing w:after="80"/>
        <w:rPr>
          <w:del w:id="1315" w:author="Andrew Fryer (@DEEPFAT)" w:date="2017-12-13T14:25:00Z"/>
          <w:rFonts w:ascii="Segoe UI Light" w:hAnsi="Segoe UI Light" w:cs="Segoe UI Light"/>
          <w:sz w:val="22"/>
          <w:szCs w:val="22"/>
        </w:rPr>
        <w:pPrChange w:id="1316" w:author="Andrew Fryer (@DEEPFAT)" w:date="2017-12-14T16:53:00Z">
          <w:pPr/>
        </w:pPrChange>
      </w:pPr>
      <w:del w:id="1317" w:author="Andrew Fryer (@DEEPFAT)" w:date="2017-12-13T14:25:00Z">
        <w:r w:rsidDel="007432C4">
          <w:rPr>
            <w:rFonts w:ascii="Segoe UI Light" w:hAnsi="Segoe UI Light" w:cs="Segoe UI Light"/>
            <w:sz w:val="22"/>
            <w:szCs w:val="22"/>
          </w:rPr>
          <w:br w:type="page"/>
        </w:r>
      </w:del>
    </w:p>
    <w:p w14:paraId="44F708BA" w14:textId="686636AC" w:rsidR="00734DF9" w:rsidDel="007432C4" w:rsidRDefault="00734DF9">
      <w:pPr>
        <w:spacing w:after="80"/>
        <w:rPr>
          <w:del w:id="1318" w:author="Andrew Fryer (@DEEPFAT)" w:date="2017-12-13T14:25:00Z"/>
          <w:rFonts w:ascii="Segoe UI Light" w:hAnsi="Segoe UI Light" w:cs="Segoe UI Light"/>
          <w:sz w:val="22"/>
          <w:szCs w:val="22"/>
        </w:rPr>
        <w:pPrChange w:id="1319" w:author="Andrew Fryer (@DEEPFAT)" w:date="2017-12-14T16:53:00Z">
          <w:pPr/>
        </w:pPrChange>
      </w:pPr>
      <w:del w:id="1320" w:author="Andrew Fryer (@DEEPFAT)" w:date="2017-12-13T14:25:00Z">
        <w:r w:rsidDel="007432C4">
          <w:rPr>
            <w:rFonts w:ascii="Segoe UI Light" w:hAnsi="Segoe UI Light" w:cs="Segoe UI Light"/>
            <w:sz w:val="22"/>
            <w:szCs w:val="22"/>
          </w:rPr>
          <w:lastRenderedPageBreak/>
          <w:delText>When it’s finished right click again and select Open in a New Notebook -&gt; Python 2:</w:delText>
        </w:r>
      </w:del>
    </w:p>
    <w:p w14:paraId="637E0B35" w14:textId="3DCFA2E7" w:rsidR="002A67C8" w:rsidDel="007432C4" w:rsidRDefault="00E5349D">
      <w:pPr>
        <w:spacing w:after="80"/>
        <w:rPr>
          <w:del w:id="1321" w:author="Andrew Fryer (@DEEPFAT)" w:date="2017-12-13T14:25:00Z"/>
          <w:rFonts w:ascii="Segoe UI Light" w:hAnsi="Segoe UI Light" w:cs="Segoe UI Light"/>
          <w:sz w:val="22"/>
          <w:szCs w:val="22"/>
        </w:rPr>
        <w:pPrChange w:id="1322" w:author="Andrew Fryer (@DEEPFAT)" w:date="2017-12-14T16:53:00Z">
          <w:pPr/>
        </w:pPrChange>
      </w:pPr>
      <w:del w:id="1323" w:author="Andrew Fryer (@DEEPFAT)" w:date="2017-12-13T14:25:00Z">
        <w:r w:rsidRPr="00D27D85" w:rsidDel="007432C4">
          <w:rPr>
            <w:rFonts w:ascii="Segoe UI Light" w:hAnsi="Segoe UI Light" w:cs="Segoe UI Light"/>
            <w:noProof/>
            <w:sz w:val="22"/>
            <w:szCs w:val="22"/>
            <w:lang w:eastAsia="en-GB"/>
          </w:rPr>
          <mc:AlternateContent>
            <mc:Choice Requires="wps">
              <w:drawing>
                <wp:anchor distT="0" distB="0" distL="114300" distR="114300" simplePos="0" relativeHeight="251658252" behindDoc="0" locked="0" layoutInCell="1" allowOverlap="1" wp14:anchorId="7CDB1288" wp14:editId="0560A166">
                  <wp:simplePos x="0" y="0"/>
                  <wp:positionH relativeFrom="column">
                    <wp:posOffset>2444038</wp:posOffset>
                  </wp:positionH>
                  <wp:positionV relativeFrom="paragraph">
                    <wp:posOffset>1854827</wp:posOffset>
                  </wp:positionV>
                  <wp:extent cx="1161232" cy="263662"/>
                  <wp:effectExtent l="57150" t="57150" r="115570" b="117475"/>
                  <wp:wrapNone/>
                  <wp:docPr id="29" name="Rectangle 1"/>
                  <wp:cNvGraphicFramePr/>
                  <a:graphic xmlns:a="http://schemas.openxmlformats.org/drawingml/2006/main">
                    <a:graphicData uri="http://schemas.microsoft.com/office/word/2010/wordprocessingShape">
                      <wps:wsp>
                        <wps:cNvSpPr/>
                        <wps:spPr bwMode="auto">
                          <a:xfrm>
                            <a:off x="0" y="0"/>
                            <a:ext cx="1161232" cy="263662"/>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F4262" id="Rectangle 1" o:spid="_x0000_s1026" style="position:absolute;margin-left:192.45pt;margin-top:146.05pt;width:91.45pt;height:20.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" filled="f" strokecolor="#ffc000" strokeweight="3pt">
                  <v:shadow on="t" color="black" opacity="26214f" origin="-.5,-.5" offset=".74836mm,.74836mm"/>
                  <v:textbox inset="14.4pt,11.52pt,14.4pt,11.52pt"/>
                </v:rect>
              </w:pict>
            </mc:Fallback>
          </mc:AlternateContent>
        </w:r>
        <w:r w:rsidR="002A67C8" w:rsidRPr="002A67C8" w:rsidDel="007432C4">
          <w:rPr>
            <w:rFonts w:ascii="Segoe UI Light" w:hAnsi="Segoe UI Light" w:cs="Segoe UI Light"/>
            <w:noProof/>
            <w:sz w:val="22"/>
            <w:szCs w:val="22"/>
            <w:lang w:eastAsia="en-GB"/>
          </w:rPr>
          <w:drawing>
            <wp:inline distT="0" distB="0" distL="0" distR="0" wp14:anchorId="338562EA" wp14:editId="3797C45D">
              <wp:extent cx="3813596" cy="2572870"/>
              <wp:effectExtent l="19050" t="19050" r="15875" b="1841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9"/>
                      <a:srcRect l="50591" t="43110" r="11042" b="13112"/>
                      <a:stretch/>
                    </pic:blipFill>
                    <pic:spPr>
                      <a:xfrm>
                        <a:off x="0" y="0"/>
                        <a:ext cx="3835865" cy="2587894"/>
                      </a:xfrm>
                      <a:prstGeom prst="rect">
                        <a:avLst/>
                      </a:prstGeom>
                      <a:ln>
                        <a:solidFill>
                          <a:schemeClr val="tx2">
                            <a:lumMod val="75000"/>
                          </a:schemeClr>
                        </a:solidFill>
                      </a:ln>
                    </pic:spPr>
                  </pic:pic>
                </a:graphicData>
              </a:graphic>
            </wp:inline>
          </w:drawing>
        </w:r>
      </w:del>
    </w:p>
    <w:p w14:paraId="4FF84D42" w14:textId="33E227FB" w:rsidR="002A67C8" w:rsidDel="007432C4" w:rsidRDefault="00734DF9">
      <w:pPr>
        <w:spacing w:after="80"/>
        <w:rPr>
          <w:del w:id="1324" w:author="Andrew Fryer (@DEEPFAT)" w:date="2017-12-13T14:25:00Z"/>
          <w:rFonts w:ascii="Segoe UI Light" w:hAnsi="Segoe UI Light" w:cs="Segoe UI Light"/>
          <w:sz w:val="22"/>
          <w:szCs w:val="22"/>
        </w:rPr>
        <w:pPrChange w:id="1325" w:author="Andrew Fryer (@DEEPFAT)" w:date="2017-12-14T16:53:00Z">
          <w:pPr/>
        </w:pPrChange>
      </w:pPr>
      <w:del w:id="1326" w:author="Andrew Fryer (@DEEPFAT)" w:date="2017-12-13T14:25:00Z">
        <w:r w:rsidDel="007432C4">
          <w:rPr>
            <w:rFonts w:ascii="Segoe UI Light" w:hAnsi="Segoe UI Light" w:cs="Segoe UI Light"/>
            <w:sz w:val="22"/>
            <w:szCs w:val="22"/>
          </w:rPr>
          <w:delText xml:space="preserve"> </w:delText>
        </w:r>
        <w:r w:rsidR="002A67C8" w:rsidDel="007432C4">
          <w:rPr>
            <w:rFonts w:ascii="Segoe UI Light" w:hAnsi="Segoe UI Light" w:cs="Segoe UI Light"/>
            <w:sz w:val="22"/>
            <w:szCs w:val="22"/>
          </w:rPr>
          <w:delText>We’ll now be taken to a new browser window with our Notebook in:</w:delText>
        </w:r>
      </w:del>
    </w:p>
    <w:p w14:paraId="70CCE281" w14:textId="24DEA1A7" w:rsidR="00D27D85" w:rsidDel="007432C4" w:rsidRDefault="00D27D85">
      <w:pPr>
        <w:spacing w:after="80"/>
        <w:rPr>
          <w:del w:id="1327" w:author="Andrew Fryer (@DEEPFAT)" w:date="2017-12-13T14:25:00Z"/>
          <w:rFonts w:ascii="Segoe UI Light" w:hAnsi="Segoe UI Light" w:cs="Segoe UI Light"/>
          <w:sz w:val="22"/>
          <w:szCs w:val="22"/>
        </w:rPr>
        <w:pPrChange w:id="1328" w:author="Andrew Fryer (@DEEPFAT)" w:date="2017-12-14T16:53:00Z">
          <w:pPr/>
        </w:pPrChange>
      </w:pPr>
      <w:del w:id="1329" w:author="Andrew Fryer (@DEEPFAT)" w:date="2017-12-13T14:25:00Z">
        <w:r w:rsidDel="007432C4">
          <w:rPr>
            <w:noProof/>
            <w:lang w:eastAsia="en-GB"/>
          </w:rPr>
          <w:drawing>
            <wp:inline distT="0" distB="0" distL="0" distR="0" wp14:anchorId="52A00735" wp14:editId="4552C9CC">
              <wp:extent cx="5441577" cy="2142907"/>
              <wp:effectExtent l="19050" t="19050" r="2603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2158" cy="2147074"/>
                      </a:xfrm>
                      <a:prstGeom prst="rect">
                        <a:avLst/>
                      </a:prstGeom>
                      <a:ln>
                        <a:solidFill>
                          <a:schemeClr val="tx2">
                            <a:lumMod val="75000"/>
                          </a:schemeClr>
                        </a:solidFill>
                      </a:ln>
                    </pic:spPr>
                  </pic:pic>
                </a:graphicData>
              </a:graphic>
            </wp:inline>
          </w:drawing>
        </w:r>
      </w:del>
    </w:p>
    <w:p w14:paraId="153E75D7" w14:textId="69BFB187" w:rsidR="00D27D85" w:rsidDel="007432C4" w:rsidRDefault="004459A4">
      <w:pPr>
        <w:spacing w:after="80"/>
        <w:rPr>
          <w:del w:id="1330" w:author="Andrew Fryer (@DEEPFAT)" w:date="2017-12-13T14:25:00Z"/>
          <w:rFonts w:ascii="Segoe UI Light" w:hAnsi="Segoe UI Light" w:cs="Segoe UI Light"/>
          <w:sz w:val="22"/>
          <w:szCs w:val="22"/>
        </w:rPr>
        <w:pPrChange w:id="1331" w:author="Andrew Fryer (@DEEPFAT)" w:date="2017-12-14T16:53:00Z">
          <w:pPr/>
        </w:pPrChange>
      </w:pPr>
      <w:del w:id="1332" w:author="Andrew Fryer (@DEEPFAT)" w:date="2017-12-13T14:25:00Z">
        <w:r w:rsidRPr="004459A4" w:rsidDel="007432C4">
          <w:rPr>
            <w:rFonts w:ascii="Segoe UI Light" w:hAnsi="Segoe UI Light" w:cs="Segoe UI Light"/>
            <w:noProof/>
            <w:sz w:val="22"/>
            <w:szCs w:val="22"/>
            <w:lang w:eastAsia="en-GB"/>
          </w:rPr>
          <w:drawing>
            <wp:anchor distT="0" distB="0" distL="0" distR="36195" simplePos="0" relativeHeight="251658248" behindDoc="1" locked="0" layoutInCell="1" allowOverlap="1" wp14:anchorId="5CD43384" wp14:editId="6370EB52">
              <wp:simplePos x="0" y="0"/>
              <wp:positionH relativeFrom="column">
                <wp:posOffset>2495208</wp:posOffset>
              </wp:positionH>
              <wp:positionV relativeFrom="paragraph">
                <wp:posOffset>425450</wp:posOffset>
              </wp:positionV>
              <wp:extent cx="223200" cy="187200"/>
              <wp:effectExtent l="0" t="0" r="5715" b="3810"/>
              <wp:wrapTight wrapText="bothSides">
                <wp:wrapPolygon edited="0">
                  <wp:start x="0" y="0"/>
                  <wp:lineTo x="0" y="19837"/>
                  <wp:lineTo x="20308" y="19837"/>
                  <wp:lineTo x="20308"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0">
                        <a:extLst>
                          <a:ext uri="{28A0092B-C50C-407E-A947-70E740481C1C}">
                            <a14:useLocalDpi xmlns:a14="http://schemas.microsoft.com/office/drawing/2010/main" val="0"/>
                          </a:ext>
                        </a:extLst>
                      </a:blip>
                      <a:srcRect l="13769" t="26324" r="83979" b="68853"/>
                      <a:stretch/>
                    </pic:blipFill>
                    <pic:spPr>
                      <a:xfrm>
                        <a:off x="0" y="0"/>
                        <a:ext cx="223200" cy="187200"/>
                      </a:xfrm>
                      <a:prstGeom prst="rect">
                        <a:avLst/>
                      </a:prstGeom>
                    </pic:spPr>
                  </pic:pic>
                </a:graphicData>
              </a:graphic>
              <wp14:sizeRelH relativeFrom="margin">
                <wp14:pctWidth>0</wp14:pctWidth>
              </wp14:sizeRelH>
              <wp14:sizeRelV relativeFrom="margin">
                <wp14:pctHeight>0</wp14:pctHeight>
              </wp14:sizeRelV>
            </wp:anchor>
          </w:drawing>
        </w:r>
        <w:r w:rsidR="00D27D85" w:rsidDel="007432C4">
          <w:rPr>
            <w:rFonts w:ascii="Segoe UI Light" w:hAnsi="Segoe UI Light" w:cs="Segoe UI Light"/>
            <w:sz w:val="22"/>
            <w:szCs w:val="22"/>
          </w:rPr>
          <w:delText xml:space="preserve">Notice we already have a stub script in it which takes our data and loads it into a dataframe called frame.  The first thing we should do is rename our notebook to something meaningful as this notebook will persist in our ML workspace.  So </w:delText>
        </w:r>
        <w:commentRangeStart w:id="1333"/>
        <w:r w:rsidR="00D27D85" w:rsidDel="007432C4">
          <w:rPr>
            <w:rFonts w:ascii="Segoe UI Light" w:hAnsi="Segoe UI Light" w:cs="Segoe UI Light"/>
            <w:sz w:val="22"/>
            <w:szCs w:val="22"/>
          </w:rPr>
          <w:delText>rename</w:delText>
        </w:r>
        <w:commentRangeEnd w:id="1333"/>
        <w:r w:rsidR="0074539C" w:rsidDel="007432C4">
          <w:rPr>
            <w:rStyle w:val="CommentReference"/>
          </w:rPr>
          <w:commentReference w:id="1333"/>
        </w:r>
        <w:r w:rsidR="00D27D85" w:rsidDel="007432C4">
          <w:rPr>
            <w:rFonts w:ascii="Segoe UI Light" w:hAnsi="Segoe UI Light" w:cs="Segoe UI Light"/>
            <w:sz w:val="22"/>
            <w:szCs w:val="22"/>
          </w:rPr>
          <w:delText xml:space="preserve"> it </w:delText>
        </w:r>
        <w:r w:rsidDel="007432C4">
          <w:rPr>
            <w:rFonts w:ascii="Segoe UI Light" w:hAnsi="Segoe UI Light" w:cs="Segoe UI Light"/>
            <w:sz w:val="22"/>
            <w:szCs w:val="22"/>
          </w:rPr>
          <w:delText>click on save       and confirm</w:delText>
        </w:r>
        <w:r w:rsidR="00D27D85" w:rsidDel="007432C4">
          <w:rPr>
            <w:rFonts w:ascii="Segoe UI Light" w:hAnsi="Segoe UI Light" w:cs="Segoe UI Light"/>
            <w:sz w:val="22"/>
            <w:szCs w:val="22"/>
          </w:rPr>
          <w:delText xml:space="preserve"> this by going back to the browser tab for ML studio and clicking on the Notebook icon on the left (it’s not yet renamed in the screenshot below):</w:delText>
        </w:r>
      </w:del>
    </w:p>
    <w:p w14:paraId="3855EA68" w14:textId="16640818" w:rsidR="00D0329D" w:rsidDel="007432C4" w:rsidRDefault="00D27D85">
      <w:pPr>
        <w:spacing w:after="80"/>
        <w:rPr>
          <w:del w:id="1334" w:author="Andrew Fryer (@DEEPFAT)" w:date="2017-12-13T14:25:00Z"/>
          <w:rFonts w:ascii="Segoe UI Light" w:hAnsi="Segoe UI Light" w:cs="Segoe UI Light"/>
          <w:sz w:val="22"/>
          <w:szCs w:val="22"/>
        </w:rPr>
        <w:pPrChange w:id="1335" w:author="Andrew Fryer (@DEEPFAT)" w:date="2017-12-14T16:53:00Z">
          <w:pPr/>
        </w:pPrChange>
      </w:pPr>
      <w:del w:id="1336" w:author="Andrew Fryer (@DEEPFAT)" w:date="2017-12-13T14:25:00Z">
        <w:r w:rsidRPr="00D27D85" w:rsidDel="007432C4">
          <w:rPr>
            <w:rFonts w:ascii="Segoe UI Light" w:hAnsi="Segoe UI Light" w:cs="Segoe UI Light"/>
            <w:noProof/>
            <w:sz w:val="22"/>
            <w:szCs w:val="22"/>
            <w:lang w:eastAsia="en-GB"/>
          </w:rPr>
          <mc:AlternateContent>
            <mc:Choice Requires="wps">
              <w:drawing>
                <wp:anchor distT="0" distB="0" distL="114300" distR="114300" simplePos="0" relativeHeight="251658247" behindDoc="0" locked="0" layoutInCell="1" allowOverlap="1" wp14:anchorId="0E533A32" wp14:editId="4DDDC519">
                  <wp:simplePos x="0" y="0"/>
                  <wp:positionH relativeFrom="column">
                    <wp:posOffset>962150</wp:posOffset>
                  </wp:positionH>
                  <wp:positionV relativeFrom="paragraph">
                    <wp:posOffset>587903</wp:posOffset>
                  </wp:positionV>
                  <wp:extent cx="4618874" cy="274749"/>
                  <wp:effectExtent l="57150" t="57150" r="106045" b="106680"/>
                  <wp:wrapNone/>
                  <wp:docPr id="53" name="Rectangle 1"/>
                  <wp:cNvGraphicFramePr/>
                  <a:graphic xmlns:a="http://schemas.openxmlformats.org/drawingml/2006/main">
                    <a:graphicData uri="http://schemas.microsoft.com/office/word/2010/wordprocessingShape">
                      <wps:wsp>
                        <wps:cNvSpPr/>
                        <wps:spPr bwMode="auto">
                          <a:xfrm>
                            <a:off x="0" y="0"/>
                            <a:ext cx="4618874" cy="274749"/>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CC797" id="Rectangle 1" o:spid="_x0000_s1026" style="position:absolute;margin-left:75.75pt;margin-top:46.3pt;width:363.7pt;height:21.6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" filled="f" strokecolor="#ffc000" strokeweight="3pt">
                  <v:shadow on="t" color="black" opacity="26214f" origin="-.5,-.5" offset=".74836mm,.74836mm"/>
                  <v:textbox inset="14.4pt,11.52pt,14.4pt,11.52pt"/>
                </v:rect>
              </w:pict>
            </mc:Fallback>
          </mc:AlternateContent>
        </w:r>
        <w:r w:rsidRPr="00D27D85" w:rsidDel="007432C4">
          <w:rPr>
            <w:rFonts w:ascii="Segoe UI Light" w:hAnsi="Segoe UI Light" w:cs="Segoe UI Light"/>
            <w:noProof/>
            <w:sz w:val="22"/>
            <w:szCs w:val="22"/>
            <w:lang w:eastAsia="en-GB"/>
          </w:rPr>
          <w:drawing>
            <wp:inline distT="0" distB="0" distL="0" distR="0" wp14:anchorId="3D7BB204" wp14:editId="363B9C0D">
              <wp:extent cx="5653597" cy="3035300"/>
              <wp:effectExtent l="19050" t="19050" r="23495" b="1270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1833" cy="3039722"/>
                      </a:xfrm>
                      <a:prstGeom prst="rect">
                        <a:avLst/>
                      </a:prstGeom>
                      <a:ln>
                        <a:solidFill>
                          <a:schemeClr val="tx2">
                            <a:lumMod val="75000"/>
                          </a:schemeClr>
                        </a:solidFill>
                      </a:ln>
                    </pic:spPr>
                  </pic:pic>
                </a:graphicData>
              </a:graphic>
            </wp:inline>
          </w:drawing>
        </w:r>
        <w:r w:rsidR="00D0329D" w:rsidDel="007432C4">
          <w:rPr>
            <w:rFonts w:ascii="Segoe UI Light" w:hAnsi="Segoe UI Light" w:cs="Segoe UI Light"/>
            <w:sz w:val="22"/>
            <w:szCs w:val="22"/>
          </w:rPr>
          <w:br w:type="page"/>
        </w:r>
      </w:del>
    </w:p>
    <w:p w14:paraId="25BAA20A" w14:textId="1BCCA73B" w:rsidR="00D27D85" w:rsidDel="007432C4" w:rsidRDefault="004459A4">
      <w:pPr>
        <w:spacing w:after="80"/>
        <w:rPr>
          <w:del w:id="1337" w:author="Andrew Fryer (@DEEPFAT)" w:date="2017-12-13T14:25:00Z"/>
          <w:rFonts w:ascii="Segoe UI Light" w:hAnsi="Segoe UI Light" w:cs="Segoe UI Light"/>
          <w:sz w:val="22"/>
          <w:szCs w:val="22"/>
        </w:rPr>
        <w:pPrChange w:id="1338" w:author="Andrew Fryer (@DEEPFAT)" w:date="2017-12-14T16:53:00Z">
          <w:pPr/>
        </w:pPrChange>
      </w:pPr>
      <w:del w:id="1339" w:author="Andrew Fryer (@DEEPFAT)" w:date="2017-12-13T14:25:00Z">
        <w:r w:rsidRPr="004459A4" w:rsidDel="007432C4">
          <w:rPr>
            <w:rFonts w:ascii="Segoe UI Light" w:hAnsi="Segoe UI Light" w:cs="Segoe UI Light"/>
            <w:noProof/>
            <w:sz w:val="22"/>
            <w:szCs w:val="22"/>
            <w:lang w:eastAsia="en-GB"/>
          </w:rPr>
          <w:lastRenderedPageBreak/>
          <w:drawing>
            <wp:anchor distT="0" distB="0" distL="0" distR="36195" simplePos="0" relativeHeight="251658249" behindDoc="1" locked="0" layoutInCell="1" allowOverlap="1" wp14:anchorId="0FF457B5" wp14:editId="638472FB">
              <wp:simplePos x="0" y="0"/>
              <wp:positionH relativeFrom="column">
                <wp:posOffset>1595120</wp:posOffset>
              </wp:positionH>
              <wp:positionV relativeFrom="paragraph">
                <wp:posOffset>432435</wp:posOffset>
              </wp:positionV>
              <wp:extent cx="229870" cy="219075"/>
              <wp:effectExtent l="0" t="0" r="0" b="9525"/>
              <wp:wrapTight wrapText="bothSides">
                <wp:wrapPolygon edited="0">
                  <wp:start x="0" y="0"/>
                  <wp:lineTo x="0" y="20661"/>
                  <wp:lineTo x="19691" y="20661"/>
                  <wp:lineTo x="19691" y="0"/>
                  <wp:lineTo x="0" y="0"/>
                </wp:wrapPolygon>
              </wp:wrapTight>
              <wp:docPr id="175274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0">
                        <a:extLst>
                          <a:ext uri="{28A0092B-C50C-407E-A947-70E740481C1C}">
                            <a14:useLocalDpi xmlns:a14="http://schemas.microsoft.com/office/drawing/2010/main" val="0"/>
                          </a:ext>
                        </a:extLst>
                      </a:blip>
                      <a:srcRect l="28203" t="26324" r="69793" b="68853"/>
                      <a:stretch/>
                    </pic:blipFill>
                    <pic:spPr>
                      <a:xfrm>
                        <a:off x="0" y="0"/>
                        <a:ext cx="229870" cy="219075"/>
                      </a:xfrm>
                      <a:prstGeom prst="rect">
                        <a:avLst/>
                      </a:prstGeom>
                    </pic:spPr>
                  </pic:pic>
                </a:graphicData>
              </a:graphic>
              <wp14:sizeRelH relativeFrom="margin">
                <wp14:pctWidth>0</wp14:pctWidth>
              </wp14:sizeRelH>
              <wp14:sizeRelV relativeFrom="margin">
                <wp14:pctHeight>0</wp14:pctHeight>
              </wp14:sizeRelV>
            </wp:anchor>
          </w:drawing>
        </w:r>
        <w:r w:rsidR="00D27D85" w:rsidDel="007432C4">
          <w:rPr>
            <w:rFonts w:ascii="Segoe UI Light" w:hAnsi="Segoe UI Light" w:cs="Segoe UI Light"/>
            <w:sz w:val="22"/>
            <w:szCs w:val="22"/>
          </w:rPr>
          <w:delText xml:space="preserve">We can now go back to the </w:delText>
        </w:r>
        <w:r w:rsidR="0062040F" w:rsidDel="007432C4">
          <w:rPr>
            <w:rFonts w:ascii="Segoe UI Light" w:hAnsi="Segoe UI Light" w:cs="Segoe UI Light"/>
            <w:sz w:val="22"/>
            <w:szCs w:val="22"/>
          </w:rPr>
          <w:delText>Notebook tab and add some of our own code.  Firstly</w:delText>
        </w:r>
      </w:del>
      <w:ins w:id="1340" w:author="Ed Baker" w:date="2016-09-01T09:16:00Z">
        <w:del w:id="1341" w:author="Andrew Fryer (@DEEPFAT)" w:date="2017-12-13T14:25:00Z">
          <w:r w:rsidR="00266D1B" w:rsidDel="007432C4">
            <w:rPr>
              <w:rFonts w:ascii="Segoe UI Light" w:hAnsi="Segoe UI Light" w:cs="Segoe UI Light"/>
              <w:sz w:val="22"/>
              <w:szCs w:val="22"/>
            </w:rPr>
            <w:delText>,</w:delText>
          </w:r>
        </w:del>
      </w:ins>
      <w:del w:id="1342" w:author="Andrew Fryer (@DEEPFAT)" w:date="2017-12-13T14:25:00Z">
        <w:r w:rsidR="0062040F" w:rsidDel="007432C4">
          <w:rPr>
            <w:rFonts w:ascii="Segoe UI Light" w:hAnsi="Segoe UI Light" w:cs="Segoe UI Light"/>
            <w:sz w:val="22"/>
            <w:szCs w:val="22"/>
          </w:rPr>
          <w:delText xml:space="preserve"> we need to run the cell with the existing code in to load the dataframe with data from our experiment which we do by setting focus on the cell and clicking on th</w:delText>
        </w:r>
        <w:r w:rsidDel="007432C4">
          <w:rPr>
            <w:rFonts w:ascii="Segoe UI Light" w:hAnsi="Segoe UI Light" w:cs="Segoe UI Light"/>
            <w:sz w:val="22"/>
            <w:szCs w:val="22"/>
          </w:rPr>
          <w:delText>e run  i</w:delText>
        </w:r>
        <w:r w:rsidR="0062040F" w:rsidDel="007432C4">
          <w:rPr>
            <w:rFonts w:ascii="Segoe UI Light" w:hAnsi="Segoe UI Light" w:cs="Segoe UI Light"/>
            <w:sz w:val="22"/>
            <w:szCs w:val="22"/>
          </w:rPr>
          <w:delText xml:space="preserve">con in the top toolbar. </w:delText>
        </w:r>
      </w:del>
    </w:p>
    <w:p w14:paraId="2FEA82D2" w14:textId="56547BEC" w:rsidR="003B53BA" w:rsidDel="007432C4" w:rsidRDefault="003B53BA">
      <w:pPr>
        <w:spacing w:after="80"/>
        <w:rPr>
          <w:del w:id="1343" w:author="Andrew Fryer (@DEEPFAT)" w:date="2017-12-13T14:25:00Z"/>
          <w:rFonts w:ascii="Segoe UI Light" w:hAnsi="Segoe UI Light" w:cs="Segoe UI Light"/>
          <w:sz w:val="22"/>
          <w:szCs w:val="22"/>
        </w:rPr>
        <w:pPrChange w:id="1344" w:author="Andrew Fryer (@DEEPFAT)" w:date="2017-12-14T16:53:00Z">
          <w:pPr/>
        </w:pPrChange>
      </w:pPr>
      <w:del w:id="1345" w:author="Andrew Fryer (@DEEPFAT)" w:date="2017-12-13T14:25:00Z">
        <w:r w:rsidDel="007432C4">
          <w:rPr>
            <w:rFonts w:ascii="Segoe UI Light" w:hAnsi="Segoe UI Light" w:cs="Segoe UI Light"/>
            <w:sz w:val="22"/>
            <w:szCs w:val="22"/>
          </w:rPr>
          <w:delText xml:space="preserve">In the second cell there is just the word frame and if we want to see a sample of our data we should change this to </w:delText>
        </w:r>
      </w:del>
    </w:p>
    <w:p w14:paraId="28522E14" w14:textId="1D15F2DA" w:rsidR="003B53BA" w:rsidRPr="00020047" w:rsidDel="007432C4" w:rsidRDefault="003B53BA">
      <w:pPr>
        <w:spacing w:after="80"/>
        <w:rPr>
          <w:del w:id="1346" w:author="Andrew Fryer (@DEEPFAT)" w:date="2017-12-13T14:25:00Z"/>
          <w:rFonts w:ascii="Lucida Console" w:hAnsi="Lucida Console" w:cs="Segoe UI Light"/>
        </w:rPr>
        <w:pPrChange w:id="1347" w:author="Andrew Fryer (@DEEPFAT)" w:date="2017-12-14T16:53:00Z">
          <w:pPr/>
        </w:pPrChange>
      </w:pPr>
      <w:del w:id="1348" w:author="Andrew Fryer (@DEEPFAT)" w:date="2017-12-13T14:25:00Z">
        <w:r w:rsidRPr="00020047" w:rsidDel="007432C4">
          <w:rPr>
            <w:rFonts w:ascii="Lucida Console" w:hAnsi="Lucida Console" w:cs="Segoe UI Light"/>
            <w:color w:val="538135" w:themeColor="accent6" w:themeShade="BF"/>
          </w:rPr>
          <w:delText>print</w:delText>
        </w:r>
        <w:r w:rsidRPr="00020047" w:rsidDel="007432C4">
          <w:rPr>
            <w:rFonts w:ascii="Lucida Console" w:hAnsi="Lucida Console" w:cs="Segoe UI Light"/>
          </w:rPr>
          <w:delText xml:space="preserve"> frame</w:delText>
        </w:r>
        <w:r w:rsidR="00020047" w:rsidRPr="00020047" w:rsidDel="007432C4">
          <w:rPr>
            <w:rFonts w:ascii="Lucida Console" w:hAnsi="Lucida Console" w:cs="Segoe UI Light"/>
          </w:rPr>
          <w:delText xml:space="preserve"> </w:delText>
        </w:r>
      </w:del>
    </w:p>
    <w:p w14:paraId="506B7C48" w14:textId="4EF65A98" w:rsidR="003B53BA" w:rsidDel="007432C4" w:rsidRDefault="00020047">
      <w:pPr>
        <w:spacing w:after="80"/>
        <w:rPr>
          <w:del w:id="1349" w:author="Andrew Fryer (@DEEPFAT)" w:date="2017-12-13T14:25:00Z"/>
          <w:rFonts w:ascii="Segoe UI Light" w:hAnsi="Segoe UI Light" w:cs="Segoe UI Light"/>
          <w:sz w:val="22"/>
          <w:szCs w:val="22"/>
        </w:rPr>
        <w:pPrChange w:id="1350" w:author="Andrew Fryer (@DEEPFAT)" w:date="2017-12-14T16:53:00Z">
          <w:pPr/>
        </w:pPrChange>
      </w:pPr>
      <w:del w:id="1351" w:author="Andrew Fryer (@DEEPFAT)" w:date="2017-12-13T14:25:00Z">
        <w:r w:rsidDel="007432C4">
          <w:rPr>
            <w:rFonts w:ascii="Segoe UI Light" w:hAnsi="Segoe UI Light" w:cs="Segoe UI Light"/>
            <w:sz w:val="22"/>
            <w:szCs w:val="22"/>
          </w:rPr>
          <w:delText xml:space="preserve">and click the run icon to get back a sample of our data: </w:delText>
        </w:r>
      </w:del>
    </w:p>
    <w:p w14:paraId="587A461F" w14:textId="7A700052" w:rsidR="003B53BA" w:rsidDel="007432C4" w:rsidRDefault="003B53BA">
      <w:pPr>
        <w:spacing w:after="80"/>
        <w:rPr>
          <w:del w:id="1352" w:author="Andrew Fryer (@DEEPFAT)" w:date="2017-12-13T14:25:00Z"/>
          <w:rFonts w:ascii="Segoe UI Light" w:hAnsi="Segoe UI Light" w:cs="Segoe UI Light"/>
          <w:sz w:val="22"/>
          <w:szCs w:val="22"/>
        </w:rPr>
        <w:pPrChange w:id="1353" w:author="Andrew Fryer (@DEEPFAT)" w:date="2017-12-14T16:53:00Z">
          <w:pPr/>
        </w:pPrChange>
      </w:pPr>
      <w:del w:id="1354" w:author="Andrew Fryer (@DEEPFAT)" w:date="2017-12-13T14:25:00Z">
        <w:r w:rsidDel="007432C4">
          <w:rPr>
            <w:noProof/>
            <w:lang w:eastAsia="en-GB"/>
          </w:rPr>
          <w:drawing>
            <wp:inline distT="0" distB="0" distL="0" distR="0" wp14:anchorId="6D9D0EB3" wp14:editId="1110A69B">
              <wp:extent cx="6479540" cy="21659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2165985"/>
                      </a:xfrm>
                      <a:prstGeom prst="rect">
                        <a:avLst/>
                      </a:prstGeom>
                    </pic:spPr>
                  </pic:pic>
                </a:graphicData>
              </a:graphic>
            </wp:inline>
          </w:drawing>
        </w:r>
      </w:del>
    </w:p>
    <w:p w14:paraId="21FA3733" w14:textId="01489642" w:rsidR="00020047" w:rsidDel="007432C4" w:rsidRDefault="003B53BA">
      <w:pPr>
        <w:spacing w:after="80"/>
        <w:rPr>
          <w:del w:id="1355" w:author="Andrew Fryer (@DEEPFAT)" w:date="2017-12-13T14:25:00Z"/>
          <w:rFonts w:ascii="Segoe UI Light" w:hAnsi="Segoe UI Light" w:cs="Segoe UI Light"/>
          <w:sz w:val="22"/>
          <w:szCs w:val="22"/>
        </w:rPr>
        <w:pPrChange w:id="1356" w:author="Andrew Fryer (@DEEPFAT)" w:date="2017-12-14T16:53:00Z">
          <w:pPr/>
        </w:pPrChange>
      </w:pPr>
      <w:del w:id="1357" w:author="Andrew Fryer (@DEEPFAT)" w:date="2017-12-13T14:25:00Z">
        <w:r w:rsidDel="007432C4">
          <w:rPr>
            <w:rFonts w:ascii="Segoe UI Light" w:hAnsi="Segoe UI Light" w:cs="Segoe UI Light"/>
            <w:sz w:val="22"/>
            <w:szCs w:val="22"/>
          </w:rPr>
          <w:delText>What we can do now is use any of the many libraries and function in Python to analyse this data without any further effort.  In this case let</w:delText>
        </w:r>
        <w:r w:rsidR="00020047" w:rsidDel="007432C4">
          <w:rPr>
            <w:rFonts w:ascii="Segoe UI Light" w:hAnsi="Segoe UI Light" w:cs="Segoe UI Light"/>
            <w:sz w:val="22"/>
            <w:szCs w:val="22"/>
          </w:rPr>
          <w:delText>’</w:delText>
        </w:r>
        <w:r w:rsidDel="007432C4">
          <w:rPr>
            <w:rFonts w:ascii="Segoe UI Light" w:hAnsi="Segoe UI Light" w:cs="Segoe UI Light"/>
            <w:sz w:val="22"/>
            <w:szCs w:val="22"/>
          </w:rPr>
          <w:delText>s see how the various features correlate with each other.  This plot only works against numerical data to which statistics can be applied so we’ll need to exclude the carrier and use a separate data frame for this</w:delText>
        </w:r>
        <w:r w:rsidR="00020047" w:rsidDel="007432C4">
          <w:rPr>
            <w:rFonts w:ascii="Segoe UI Light" w:hAnsi="Segoe UI Light" w:cs="Segoe UI Light"/>
            <w:sz w:val="22"/>
            <w:szCs w:val="22"/>
          </w:rPr>
          <w:delText>.</w:delText>
        </w:r>
      </w:del>
    </w:p>
    <w:p w14:paraId="007E1C0B" w14:textId="4C08CE9A" w:rsidR="00020047" w:rsidDel="007432C4" w:rsidRDefault="00020047">
      <w:pPr>
        <w:spacing w:after="80"/>
        <w:rPr>
          <w:del w:id="1358" w:author="Andrew Fryer (@DEEPFAT)" w:date="2017-12-13T14:25:00Z"/>
          <w:rFonts w:ascii="Segoe UI Light" w:hAnsi="Segoe UI Light" w:cs="Segoe UI Light"/>
          <w:sz w:val="22"/>
          <w:szCs w:val="22"/>
        </w:rPr>
        <w:pPrChange w:id="1359" w:author="Andrew Fryer (@DEEPFAT)" w:date="2017-12-14T16:53:00Z">
          <w:pPr/>
        </w:pPrChange>
      </w:pPr>
      <w:del w:id="1360" w:author="Andrew Fryer (@DEEPFAT)" w:date="2017-12-13T14:25:00Z">
        <w:r w:rsidDel="007432C4">
          <w:rPr>
            <w:rFonts w:ascii="Segoe UI Light" w:hAnsi="Segoe UI Light" w:cs="Segoe UI Light"/>
            <w:sz w:val="22"/>
            <w:szCs w:val="22"/>
          </w:rPr>
          <w:delText>Create a new cell in the notebook and enter this code</w:delText>
        </w:r>
      </w:del>
    </w:p>
    <w:p w14:paraId="3998A9A0" w14:textId="251A14F1" w:rsidR="00020047" w:rsidRPr="00020047" w:rsidDel="007432C4" w:rsidRDefault="00020047">
      <w:pPr>
        <w:spacing w:after="80"/>
        <w:rPr>
          <w:del w:id="1361" w:author="Andrew Fryer (@DEEPFAT)" w:date="2017-12-13T14:25:00Z"/>
          <w:rFonts w:ascii="Lucida Console" w:hAnsi="Lucida Console" w:cs="Segoe UI Light"/>
        </w:rPr>
        <w:pPrChange w:id="1362" w:author="Andrew Fryer (@DEEPFAT)" w:date="2017-12-14T16:53:00Z">
          <w:pPr/>
        </w:pPrChange>
      </w:pPr>
      <w:del w:id="1363" w:author="Andrew Fryer (@DEEPFAT)" w:date="2017-12-13T14:25:00Z">
        <w:r w:rsidRPr="00020047" w:rsidDel="007432C4">
          <w:rPr>
            <w:rFonts w:ascii="Lucida Console" w:hAnsi="Lucida Console" w:cs="Segoe UI Light"/>
          </w:rPr>
          <w:delText>correlationFrame = frame.drop(</w:delText>
        </w:r>
        <w:r w:rsidRPr="00020047" w:rsidDel="007432C4">
          <w:rPr>
            <w:rFonts w:ascii="Lucida Console" w:hAnsi="Lucida Console" w:cs="Segoe UI Light"/>
            <w:color w:val="C00000"/>
          </w:rPr>
          <w:delText>"Carrier"</w:delText>
        </w:r>
        <w:r w:rsidRPr="00020047" w:rsidDel="007432C4">
          <w:rPr>
            <w:rFonts w:ascii="Lucida Console" w:hAnsi="Lucida Console" w:cs="Segoe UI Light"/>
          </w:rPr>
          <w:delText>, axis=1)</w:delText>
        </w:r>
      </w:del>
    </w:p>
    <w:p w14:paraId="190F61EF" w14:textId="4B690E0B" w:rsidR="00020047" w:rsidRPr="00020047" w:rsidDel="007432C4" w:rsidRDefault="00020047">
      <w:pPr>
        <w:spacing w:after="80"/>
        <w:rPr>
          <w:del w:id="1364" w:author="Andrew Fryer (@DEEPFAT)" w:date="2017-12-13T14:25:00Z"/>
          <w:rFonts w:ascii="Lucida Console" w:hAnsi="Lucida Console" w:cs="Segoe UI Light"/>
        </w:rPr>
        <w:pPrChange w:id="1365" w:author="Andrew Fryer (@DEEPFAT)" w:date="2017-12-14T16:53:00Z">
          <w:pPr/>
        </w:pPrChange>
      </w:pPr>
      <w:del w:id="1366" w:author="Andrew Fryer (@DEEPFAT)" w:date="2017-12-13T14:25:00Z">
        <w:r w:rsidRPr="00020047" w:rsidDel="007432C4">
          <w:rPr>
            <w:rFonts w:ascii="Lucida Console" w:hAnsi="Lucida Console" w:cs="Segoe UI Light"/>
            <w:color w:val="385623" w:themeColor="accent6" w:themeShade="80"/>
          </w:rPr>
          <w:delText>print</w:delText>
        </w:r>
        <w:r w:rsidRPr="00020047" w:rsidDel="007432C4">
          <w:rPr>
            <w:rFonts w:ascii="Lucida Console" w:hAnsi="Lucida Console" w:cs="Segoe UI Light"/>
          </w:rPr>
          <w:delText xml:space="preserve"> correlationFrame</w:delText>
        </w:r>
      </w:del>
    </w:p>
    <w:p w14:paraId="18AF58D0" w14:textId="4D312382" w:rsidR="00020047" w:rsidDel="007432C4" w:rsidRDefault="00020047">
      <w:pPr>
        <w:spacing w:after="80"/>
        <w:rPr>
          <w:del w:id="1367" w:author="Andrew Fryer (@DEEPFAT)" w:date="2017-12-13T14:25:00Z"/>
          <w:rFonts w:ascii="Segoe UI Light" w:hAnsi="Segoe UI Light" w:cs="Segoe UI Light"/>
          <w:sz w:val="22"/>
          <w:szCs w:val="22"/>
        </w:rPr>
        <w:pPrChange w:id="1368" w:author="Andrew Fryer (@DEEPFAT)" w:date="2017-12-14T16:53:00Z">
          <w:pPr/>
        </w:pPrChange>
      </w:pPr>
      <w:del w:id="1369" w:author="Andrew Fryer (@DEEPFAT)" w:date="2017-12-13T14:25:00Z">
        <w:r w:rsidDel="007432C4">
          <w:rPr>
            <w:rFonts w:ascii="Segoe UI Light" w:hAnsi="Segoe UI Light" w:cs="Segoe UI Light"/>
            <w:sz w:val="22"/>
            <w:szCs w:val="22"/>
          </w:rPr>
          <w:delText>and run this.</w:delText>
        </w:r>
      </w:del>
    </w:p>
    <w:p w14:paraId="26EEB46F" w14:textId="43338A33" w:rsidR="00020047" w:rsidDel="007432C4" w:rsidRDefault="00020047">
      <w:pPr>
        <w:spacing w:after="80"/>
        <w:rPr>
          <w:del w:id="1370" w:author="Andrew Fryer (@DEEPFAT)" w:date="2017-12-13T14:25:00Z"/>
          <w:rFonts w:ascii="Segoe UI Light" w:hAnsi="Segoe UI Light" w:cs="Segoe UI Light"/>
          <w:sz w:val="22"/>
          <w:szCs w:val="22"/>
        </w:rPr>
        <w:pPrChange w:id="1371" w:author="Andrew Fryer (@DEEPFAT)" w:date="2017-12-14T16:53:00Z">
          <w:pPr/>
        </w:pPrChange>
      </w:pPr>
      <w:del w:id="1372" w:author="Andrew Fryer (@DEEPFAT)" w:date="2017-12-13T14:25:00Z">
        <w:r w:rsidDel="007432C4">
          <w:rPr>
            <w:rFonts w:ascii="Segoe UI Light" w:hAnsi="Segoe UI Light" w:cs="Segoe UI Light"/>
            <w:sz w:val="22"/>
            <w:szCs w:val="22"/>
          </w:rPr>
          <w:delText>We can then use this to do our correlation plot but before we do we’ll need to bring in some libraries, so add a new cell and enter this:</w:delText>
        </w:r>
      </w:del>
    </w:p>
    <w:p w14:paraId="27875D46" w14:textId="3C2F8CA0" w:rsidR="00020047" w:rsidRPr="00020047" w:rsidDel="007432C4" w:rsidRDefault="00020047">
      <w:pPr>
        <w:spacing w:after="80"/>
        <w:rPr>
          <w:del w:id="1373" w:author="Andrew Fryer (@DEEPFAT)" w:date="2017-12-13T14:25:00Z"/>
          <w:rFonts w:ascii="Lucida Console" w:hAnsi="Lucida Console" w:cs="Segoe UI Light"/>
        </w:rPr>
      </w:pPr>
      <w:del w:id="1374" w:author="Andrew Fryer (@DEEPFAT)" w:date="2017-12-13T14:25:00Z">
        <w:r w:rsidRPr="00020047" w:rsidDel="007432C4">
          <w:rPr>
            <w:rFonts w:ascii="Lucida Console" w:hAnsi="Lucida Console" w:cs="Segoe UI Light"/>
            <w:color w:val="385623" w:themeColor="accent6" w:themeShade="80"/>
          </w:rPr>
          <w:delText xml:space="preserve">import </w:delText>
        </w:r>
        <w:r w:rsidRPr="00020047" w:rsidDel="007432C4">
          <w:rPr>
            <w:rFonts w:ascii="Lucida Console" w:hAnsi="Lucida Console" w:cs="Segoe UI Light"/>
          </w:rPr>
          <w:delText>pip</w:delText>
        </w:r>
      </w:del>
    </w:p>
    <w:p w14:paraId="2C7694D6" w14:textId="04D310D0" w:rsidR="00020047" w:rsidRPr="00020047" w:rsidDel="007432C4" w:rsidRDefault="00020047">
      <w:pPr>
        <w:spacing w:after="80"/>
        <w:rPr>
          <w:del w:id="1375" w:author="Andrew Fryer (@DEEPFAT)" w:date="2017-12-13T14:25:00Z"/>
          <w:rFonts w:ascii="Lucida Console" w:hAnsi="Lucida Console" w:cs="Segoe UI Light"/>
        </w:rPr>
      </w:pPr>
      <w:del w:id="1376" w:author="Andrew Fryer (@DEEPFAT)" w:date="2017-12-13T14:25:00Z">
        <w:r w:rsidRPr="00020047" w:rsidDel="007432C4">
          <w:rPr>
            <w:rFonts w:ascii="Lucida Console" w:hAnsi="Lucida Console" w:cs="Segoe UI Light"/>
            <w:color w:val="385623" w:themeColor="accent6" w:themeShade="80"/>
          </w:rPr>
          <w:delText xml:space="preserve">import </w:delText>
        </w:r>
        <w:r w:rsidRPr="00020047" w:rsidDel="007432C4">
          <w:rPr>
            <w:rFonts w:ascii="Lucida Console" w:hAnsi="Lucida Console" w:cs="Segoe UI Light"/>
          </w:rPr>
          <w:delText>pandas</w:delText>
        </w:r>
      </w:del>
    </w:p>
    <w:p w14:paraId="76CD9DFD" w14:textId="1FE5D5AB" w:rsidR="00020047" w:rsidRPr="00020047" w:rsidDel="007432C4" w:rsidRDefault="00020047">
      <w:pPr>
        <w:spacing w:after="80"/>
        <w:rPr>
          <w:del w:id="1377" w:author="Andrew Fryer (@DEEPFAT)" w:date="2017-12-13T14:25:00Z"/>
          <w:rFonts w:ascii="Lucida Console" w:hAnsi="Lucida Console" w:cs="Segoe UI Light"/>
        </w:rPr>
      </w:pPr>
      <w:del w:id="1378" w:author="Andrew Fryer (@DEEPFAT)" w:date="2017-12-13T14:25:00Z">
        <w:r w:rsidRPr="00020047" w:rsidDel="007432C4">
          <w:rPr>
            <w:rFonts w:ascii="Lucida Console" w:hAnsi="Lucida Console" w:cs="Segoe UI Light"/>
            <w:color w:val="385623" w:themeColor="accent6" w:themeShade="80"/>
          </w:rPr>
          <w:delText>import</w:delText>
        </w:r>
        <w:r w:rsidRPr="00020047" w:rsidDel="007432C4">
          <w:rPr>
            <w:rFonts w:ascii="Lucida Console" w:hAnsi="Lucida Console" w:cs="Segoe UI Light"/>
          </w:rPr>
          <w:delText xml:space="preserve"> numpy </w:delText>
        </w:r>
        <w:r w:rsidRPr="00546CAF" w:rsidDel="007432C4">
          <w:rPr>
            <w:rFonts w:ascii="Lucida Console" w:hAnsi="Lucida Console" w:cs="Segoe UI Light"/>
            <w:color w:val="385623" w:themeColor="accent6" w:themeShade="80"/>
          </w:rPr>
          <w:delText>as</w:delText>
        </w:r>
        <w:r w:rsidRPr="00020047" w:rsidDel="007432C4">
          <w:rPr>
            <w:rFonts w:ascii="Lucida Console" w:hAnsi="Lucida Console" w:cs="Segoe UI Light"/>
          </w:rPr>
          <w:delText xml:space="preserve"> np</w:delText>
        </w:r>
      </w:del>
    </w:p>
    <w:p w14:paraId="4932DE5B" w14:textId="3292EEDF" w:rsidR="00020047" w:rsidRPr="00020047" w:rsidDel="007432C4" w:rsidRDefault="00020047">
      <w:pPr>
        <w:spacing w:after="80"/>
        <w:rPr>
          <w:del w:id="1379" w:author="Andrew Fryer (@DEEPFAT)" w:date="2017-12-13T14:25:00Z"/>
          <w:rFonts w:ascii="Lucida Console" w:hAnsi="Lucida Console" w:cs="Segoe UI Light"/>
        </w:rPr>
      </w:pPr>
      <w:del w:id="1380" w:author="Andrew Fryer (@DEEPFAT)" w:date="2017-12-13T14:25:00Z">
        <w:r w:rsidRPr="00020047" w:rsidDel="007432C4">
          <w:rPr>
            <w:rFonts w:ascii="Lucida Console" w:hAnsi="Lucida Console" w:cs="Segoe UI Light"/>
            <w:color w:val="385623" w:themeColor="accent6" w:themeShade="80"/>
          </w:rPr>
          <w:delText>import</w:delText>
        </w:r>
        <w:r w:rsidRPr="00020047" w:rsidDel="007432C4">
          <w:rPr>
            <w:rFonts w:ascii="Lucida Console" w:hAnsi="Lucida Console" w:cs="Segoe UI Light"/>
          </w:rPr>
          <w:delText xml:space="preserve"> pandas </w:delText>
        </w:r>
        <w:r w:rsidRPr="00546CAF" w:rsidDel="007432C4">
          <w:rPr>
            <w:rFonts w:ascii="Lucida Console" w:hAnsi="Lucida Console" w:cs="Segoe UI Light"/>
            <w:color w:val="385623" w:themeColor="accent6" w:themeShade="80"/>
          </w:rPr>
          <w:delText>as</w:delText>
        </w:r>
        <w:r w:rsidRPr="00020047" w:rsidDel="007432C4">
          <w:rPr>
            <w:rFonts w:ascii="Lucida Console" w:hAnsi="Lucida Console" w:cs="Segoe UI Light"/>
          </w:rPr>
          <w:delText xml:space="preserve"> pd</w:delText>
        </w:r>
      </w:del>
    </w:p>
    <w:p w14:paraId="3F89352E" w14:textId="719039E4" w:rsidR="00020047" w:rsidRPr="00020047" w:rsidDel="007432C4" w:rsidRDefault="00020047">
      <w:pPr>
        <w:spacing w:after="80"/>
        <w:rPr>
          <w:del w:id="1381" w:author="Andrew Fryer (@DEEPFAT)" w:date="2017-12-13T14:25:00Z"/>
          <w:rFonts w:ascii="Lucida Console" w:hAnsi="Lucida Console" w:cs="Segoe UI Light"/>
        </w:rPr>
      </w:pPr>
      <w:del w:id="1382" w:author="Andrew Fryer (@DEEPFAT)" w:date="2017-12-13T14:25:00Z">
        <w:r w:rsidRPr="00020047" w:rsidDel="007432C4">
          <w:rPr>
            <w:rFonts w:ascii="Lucida Console" w:hAnsi="Lucida Console" w:cs="Segoe UI Light"/>
            <w:color w:val="385623" w:themeColor="accent6" w:themeShade="80"/>
          </w:rPr>
          <w:delText xml:space="preserve">import </w:delText>
        </w:r>
        <w:r w:rsidRPr="00020047" w:rsidDel="007432C4">
          <w:rPr>
            <w:rFonts w:ascii="Lucida Console" w:hAnsi="Lucida Console" w:cs="Segoe UI Light"/>
          </w:rPr>
          <w:delText>matplotlib</w:delText>
        </w:r>
      </w:del>
    </w:p>
    <w:p w14:paraId="0DCA03AD" w14:textId="1D8FFB08" w:rsidR="00020047" w:rsidRPr="00020047" w:rsidDel="007432C4" w:rsidRDefault="00020047">
      <w:pPr>
        <w:spacing w:after="80"/>
        <w:rPr>
          <w:del w:id="1383" w:author="Andrew Fryer (@DEEPFAT)" w:date="2017-12-13T14:25:00Z"/>
          <w:rFonts w:ascii="Lucida Console" w:hAnsi="Lucida Console" w:cs="Segoe UI Light"/>
        </w:rPr>
      </w:pPr>
      <w:del w:id="1384" w:author="Andrew Fryer (@DEEPFAT)" w:date="2017-12-13T14:25:00Z">
        <w:r w:rsidRPr="00020047" w:rsidDel="007432C4">
          <w:rPr>
            <w:rFonts w:ascii="Lucida Console" w:hAnsi="Lucida Console" w:cs="Segoe UI Light"/>
          </w:rPr>
          <w:delText>matplotlib.use(</w:delText>
        </w:r>
        <w:r w:rsidRPr="00546CAF" w:rsidDel="007432C4">
          <w:rPr>
            <w:rFonts w:ascii="Lucida Console" w:hAnsi="Lucida Console" w:cs="Segoe UI Light"/>
            <w:color w:val="C00000"/>
          </w:rPr>
          <w:delText>"agg"</w:delText>
        </w:r>
        <w:r w:rsidRPr="00020047" w:rsidDel="007432C4">
          <w:rPr>
            <w:rFonts w:ascii="Lucida Console" w:hAnsi="Lucida Console" w:cs="Segoe UI Light"/>
          </w:rPr>
          <w:delText xml:space="preserve">)  </w:delText>
        </w:r>
      </w:del>
    </w:p>
    <w:p w14:paraId="446F4BEF" w14:textId="3BB46F6E" w:rsidR="00020047" w:rsidRPr="00020047" w:rsidDel="007432C4" w:rsidRDefault="00020047">
      <w:pPr>
        <w:spacing w:after="80"/>
        <w:rPr>
          <w:del w:id="1385" w:author="Andrew Fryer (@DEEPFAT)" w:date="2017-12-13T14:25:00Z"/>
          <w:rFonts w:ascii="Lucida Console" w:hAnsi="Lucida Console" w:cs="Segoe UI Light"/>
        </w:rPr>
      </w:pPr>
      <w:del w:id="1386" w:author="Andrew Fryer (@DEEPFAT)" w:date="2017-12-13T14:25:00Z">
        <w:r w:rsidRPr="00020047" w:rsidDel="007432C4">
          <w:rPr>
            <w:rFonts w:ascii="Lucida Console" w:hAnsi="Lucida Console" w:cs="Segoe UI Light"/>
            <w:color w:val="385623" w:themeColor="accent6" w:themeShade="80"/>
          </w:rPr>
          <w:delText xml:space="preserve">import </w:delText>
        </w:r>
        <w:r w:rsidRPr="00020047" w:rsidDel="007432C4">
          <w:rPr>
            <w:rFonts w:ascii="Lucida Console" w:hAnsi="Lucida Console" w:cs="Segoe UI Light"/>
          </w:rPr>
          <w:delText xml:space="preserve">matplotlib.pyplot </w:delText>
        </w:r>
        <w:r w:rsidRPr="00546CAF" w:rsidDel="007432C4">
          <w:rPr>
            <w:rFonts w:ascii="Lucida Console" w:hAnsi="Lucida Console" w:cs="Segoe UI Light"/>
            <w:color w:val="385623" w:themeColor="accent6" w:themeShade="80"/>
          </w:rPr>
          <w:delText>as</w:delText>
        </w:r>
        <w:r w:rsidRPr="00020047" w:rsidDel="007432C4">
          <w:rPr>
            <w:rFonts w:ascii="Lucida Console" w:hAnsi="Lucida Console" w:cs="Segoe UI Light"/>
          </w:rPr>
          <w:delText xml:space="preserve"> </w:delText>
        </w:r>
        <w:commentRangeStart w:id="1387"/>
        <w:r w:rsidRPr="00020047" w:rsidDel="007432C4">
          <w:rPr>
            <w:rFonts w:ascii="Lucida Console" w:hAnsi="Lucida Console" w:cs="Segoe UI Light"/>
          </w:rPr>
          <w:delText>plt</w:delText>
        </w:r>
        <w:commentRangeEnd w:id="1387"/>
        <w:r w:rsidR="00CC4E61" w:rsidDel="007432C4">
          <w:rPr>
            <w:rStyle w:val="CommentReference"/>
          </w:rPr>
          <w:commentReference w:id="1387"/>
        </w:r>
      </w:del>
    </w:p>
    <w:p w14:paraId="752F03A6" w14:textId="3E51B130" w:rsidR="00020047" w:rsidDel="007432C4" w:rsidRDefault="00020047">
      <w:pPr>
        <w:spacing w:after="80"/>
        <w:rPr>
          <w:del w:id="1388" w:author="Andrew Fryer (@DEEPFAT)" w:date="2017-12-13T14:25:00Z"/>
          <w:rFonts w:ascii="Segoe UI Light" w:hAnsi="Segoe UI Light" w:cs="Segoe UI Light"/>
          <w:sz w:val="22"/>
          <w:szCs w:val="22"/>
        </w:rPr>
        <w:pPrChange w:id="1389" w:author="Andrew Fryer (@DEEPFAT)" w:date="2017-12-14T16:53:00Z">
          <w:pPr/>
        </w:pPrChange>
      </w:pPr>
      <w:del w:id="1390" w:author="Andrew Fryer (@DEEPFAT)" w:date="2017-12-13T14:25:00Z">
        <w:r w:rsidDel="007432C4">
          <w:rPr>
            <w:rFonts w:ascii="Segoe UI Light" w:hAnsi="Segoe UI Light" w:cs="Segoe UI Light"/>
            <w:sz w:val="22"/>
            <w:szCs w:val="22"/>
          </w:rPr>
          <w:delText>Now we have these libraries we can create the plot itself:</w:delText>
        </w:r>
      </w:del>
    </w:p>
    <w:p w14:paraId="2DF79833" w14:textId="357C885E" w:rsidR="00020047" w:rsidRPr="00020047" w:rsidDel="007432C4" w:rsidRDefault="00020047">
      <w:pPr>
        <w:spacing w:after="80"/>
        <w:rPr>
          <w:del w:id="1391" w:author="Andrew Fryer (@DEEPFAT)" w:date="2017-12-13T14:25:00Z"/>
          <w:rFonts w:ascii="Lucida Console" w:hAnsi="Lucida Console" w:cs="Segoe UI Light"/>
        </w:rPr>
      </w:pPr>
      <w:del w:id="1392" w:author="Andrew Fryer (@DEEPFAT)" w:date="2017-12-13T14:25:00Z">
        <w:r w:rsidRPr="00020047" w:rsidDel="007432C4">
          <w:rPr>
            <w:rFonts w:ascii="Lucida Console" w:hAnsi="Lucida Console" w:cs="Segoe UI Light"/>
          </w:rPr>
          <w:delText xml:space="preserve">cm=correlationFrame.corr() </w:delText>
        </w:r>
      </w:del>
    </w:p>
    <w:p w14:paraId="0E96ABBB" w14:textId="56CD42CF" w:rsidR="00020047" w:rsidRPr="00020047" w:rsidDel="007432C4" w:rsidRDefault="00020047">
      <w:pPr>
        <w:spacing w:after="80"/>
        <w:rPr>
          <w:del w:id="1393" w:author="Andrew Fryer (@DEEPFAT)" w:date="2017-12-13T14:25:00Z"/>
          <w:rFonts w:ascii="Lucida Console" w:hAnsi="Lucida Console" w:cs="Segoe UI Light"/>
        </w:rPr>
      </w:pPr>
      <w:del w:id="1394" w:author="Andrew Fryer (@DEEPFAT)" w:date="2017-12-13T14:25:00Z">
        <w:r w:rsidRPr="00020047" w:rsidDel="007432C4">
          <w:rPr>
            <w:rFonts w:ascii="Lucida Console" w:hAnsi="Lucida Console" w:cs="Segoe UI Light"/>
          </w:rPr>
          <w:delText>fig=plt.figure()</w:delText>
        </w:r>
      </w:del>
    </w:p>
    <w:p w14:paraId="4546D82F" w14:textId="6F8BD44C" w:rsidR="00020047" w:rsidRPr="00020047" w:rsidDel="007432C4" w:rsidRDefault="00020047">
      <w:pPr>
        <w:spacing w:after="80"/>
        <w:rPr>
          <w:del w:id="1395" w:author="Andrew Fryer (@DEEPFAT)" w:date="2017-12-13T14:25:00Z"/>
          <w:rFonts w:ascii="Lucida Console" w:hAnsi="Lucida Console" w:cs="Segoe UI Light"/>
          <w:color w:val="385623" w:themeColor="accent6" w:themeShade="80"/>
        </w:rPr>
      </w:pPr>
      <w:del w:id="1396" w:author="Andrew Fryer (@DEEPFAT)" w:date="2017-12-13T14:25:00Z">
        <w:r w:rsidRPr="00020047" w:rsidDel="007432C4">
          <w:rPr>
            <w:rFonts w:ascii="Lucida Console" w:hAnsi="Lucida Console" w:cs="Segoe UI Light"/>
          </w:rPr>
          <w:delText>plt.imshow(cm,interpolation=</w:delText>
        </w:r>
        <w:r w:rsidRPr="00020047" w:rsidDel="007432C4">
          <w:rPr>
            <w:rFonts w:ascii="Lucida Console" w:hAnsi="Lucida Console" w:cs="Segoe UI Light"/>
            <w:color w:val="C00000"/>
          </w:rPr>
          <w:delText>'nearest'</w:delText>
        </w:r>
        <w:r w:rsidRPr="00020047" w:rsidDel="007432C4">
          <w:rPr>
            <w:rFonts w:ascii="Lucida Console" w:hAnsi="Lucida Console" w:cs="Segoe UI Light"/>
          </w:rPr>
          <w:delText>)</w:delText>
        </w:r>
      </w:del>
    </w:p>
    <w:p w14:paraId="49E06634" w14:textId="40800BB8" w:rsidR="00020047" w:rsidRPr="00020047" w:rsidDel="007432C4" w:rsidRDefault="00020047">
      <w:pPr>
        <w:spacing w:after="80"/>
        <w:rPr>
          <w:del w:id="1397" w:author="Andrew Fryer (@DEEPFAT)" w:date="2017-12-13T14:25:00Z"/>
          <w:rFonts w:ascii="Lucida Console" w:hAnsi="Lucida Console" w:cs="Segoe UI Light"/>
          <w:color w:val="385623" w:themeColor="accent6" w:themeShade="80"/>
        </w:rPr>
      </w:pPr>
      <w:del w:id="1398" w:author="Andrew Fryer (@DEEPFAT)" w:date="2017-12-13T14:25:00Z">
        <w:r w:rsidRPr="00020047" w:rsidDel="007432C4">
          <w:rPr>
            <w:rFonts w:ascii="Lucida Console" w:hAnsi="Lucida Console" w:cs="Segoe UI Light"/>
          </w:rPr>
          <w:delText>plt.xticks(</w:delText>
        </w:r>
        <w:r w:rsidRPr="00020047" w:rsidDel="007432C4">
          <w:rPr>
            <w:rFonts w:ascii="Lucida Console" w:hAnsi="Lucida Console" w:cs="Segoe UI Light"/>
            <w:color w:val="385623" w:themeColor="accent6" w:themeShade="80"/>
          </w:rPr>
          <w:delText>list</w:delText>
        </w:r>
        <w:r w:rsidRPr="00020047" w:rsidDel="007432C4">
          <w:rPr>
            <w:rFonts w:ascii="Lucida Console" w:hAnsi="Lucida Console" w:cs="Segoe UI Light"/>
          </w:rPr>
          <w:delText>(</w:delText>
        </w:r>
        <w:r w:rsidRPr="00020047" w:rsidDel="007432C4">
          <w:rPr>
            <w:rFonts w:ascii="Lucida Console" w:hAnsi="Lucida Console" w:cs="Segoe UI Light"/>
            <w:color w:val="385623" w:themeColor="accent6" w:themeShade="80"/>
          </w:rPr>
          <w:delText>range</w:delText>
        </w:r>
        <w:r w:rsidRPr="00020047" w:rsidDel="007432C4">
          <w:rPr>
            <w:rFonts w:ascii="Lucida Console" w:hAnsi="Lucida Console" w:cs="Segoe UI Light"/>
          </w:rPr>
          <w:delText>(0,</w:delText>
        </w:r>
        <w:r w:rsidRPr="00020047" w:rsidDel="007432C4">
          <w:rPr>
            <w:rFonts w:ascii="Lucida Console" w:hAnsi="Lucida Console" w:cs="Segoe UI Light"/>
            <w:color w:val="385623" w:themeColor="accent6" w:themeShade="80"/>
          </w:rPr>
          <w:delText>len</w:delText>
        </w:r>
        <w:r w:rsidRPr="00020047" w:rsidDel="007432C4">
          <w:rPr>
            <w:rFonts w:ascii="Lucida Console" w:hAnsi="Lucida Console" w:cs="Segoe UI Light"/>
          </w:rPr>
          <w:delText>(cm.columns))),</w:delText>
        </w:r>
        <w:r w:rsidRPr="00020047" w:rsidDel="007432C4">
          <w:rPr>
            <w:rFonts w:ascii="Lucida Console" w:hAnsi="Lucida Console" w:cs="Segoe UI Light"/>
            <w:color w:val="385623" w:themeColor="accent6" w:themeShade="80"/>
          </w:rPr>
          <w:delText>list(</w:delText>
        </w:r>
        <w:r w:rsidDel="007432C4">
          <w:rPr>
            <w:rFonts w:ascii="Lucida Console" w:hAnsi="Lucida Console" w:cs="Segoe UI Light"/>
          </w:rPr>
          <w:delText>cm.columns.</w:delText>
        </w:r>
        <w:commentRangeStart w:id="1399"/>
        <w:r w:rsidDel="007432C4">
          <w:rPr>
            <w:rFonts w:ascii="Lucida Console" w:hAnsi="Lucida Console" w:cs="Segoe UI Light"/>
          </w:rPr>
          <w:delText>va</w:delText>
        </w:r>
        <w:r w:rsidRPr="00020047" w:rsidDel="007432C4">
          <w:rPr>
            <w:rFonts w:ascii="Lucida Console" w:hAnsi="Lucida Console" w:cs="Segoe UI Light"/>
          </w:rPr>
          <w:delText>alues</w:delText>
        </w:r>
        <w:commentRangeEnd w:id="1399"/>
        <w:r w:rsidR="00CC4E61" w:rsidDel="007432C4">
          <w:rPr>
            <w:rStyle w:val="CommentReference"/>
          </w:rPr>
          <w:commentReference w:id="1399"/>
        </w:r>
        <w:r w:rsidRPr="00020047" w:rsidDel="007432C4">
          <w:rPr>
            <w:rFonts w:ascii="Lucida Console" w:hAnsi="Lucida Console" w:cs="Segoe UI Light"/>
          </w:rPr>
          <w:delText>), rotation=</w:delText>
        </w:r>
        <w:r w:rsidRPr="00020047" w:rsidDel="007432C4">
          <w:rPr>
            <w:rFonts w:ascii="Lucida Console" w:hAnsi="Lucida Console" w:cs="Segoe UI Light"/>
            <w:color w:val="A8D08D" w:themeColor="accent6" w:themeTint="99"/>
          </w:rPr>
          <w:delText>90</w:delText>
        </w:r>
        <w:r w:rsidRPr="00020047" w:rsidDel="007432C4">
          <w:rPr>
            <w:rFonts w:ascii="Lucida Console" w:hAnsi="Lucida Console" w:cs="Segoe UI Light"/>
          </w:rPr>
          <w:delText>)</w:delText>
        </w:r>
      </w:del>
    </w:p>
    <w:p w14:paraId="40BDBEA5" w14:textId="5054D703" w:rsidR="00020047" w:rsidRPr="00020047" w:rsidDel="007432C4" w:rsidRDefault="00020047">
      <w:pPr>
        <w:spacing w:after="80"/>
        <w:rPr>
          <w:del w:id="1400" w:author="Andrew Fryer (@DEEPFAT)" w:date="2017-12-13T14:25:00Z"/>
          <w:rFonts w:ascii="Lucida Console" w:hAnsi="Lucida Console" w:cs="Segoe UI Light"/>
          <w:color w:val="385623" w:themeColor="accent6" w:themeShade="80"/>
        </w:rPr>
      </w:pPr>
      <w:del w:id="1401" w:author="Andrew Fryer (@DEEPFAT)" w:date="2017-12-13T14:25:00Z">
        <w:r w:rsidRPr="00020047" w:rsidDel="007432C4">
          <w:rPr>
            <w:rFonts w:ascii="Lucida Console" w:hAnsi="Lucida Console" w:cs="Segoe UI Light"/>
          </w:rPr>
          <w:delText>plt.yticks(</w:delText>
        </w:r>
        <w:r w:rsidRPr="00020047" w:rsidDel="007432C4">
          <w:rPr>
            <w:rFonts w:ascii="Lucida Console" w:hAnsi="Lucida Console" w:cs="Segoe UI Light"/>
            <w:color w:val="385623" w:themeColor="accent6" w:themeShade="80"/>
          </w:rPr>
          <w:delText>list</w:delText>
        </w:r>
        <w:r w:rsidRPr="00020047" w:rsidDel="007432C4">
          <w:rPr>
            <w:rFonts w:ascii="Lucida Console" w:hAnsi="Lucida Console" w:cs="Segoe UI Light"/>
          </w:rPr>
          <w:delText>(</w:delText>
        </w:r>
        <w:r w:rsidRPr="00020047" w:rsidDel="007432C4">
          <w:rPr>
            <w:rFonts w:ascii="Lucida Console" w:hAnsi="Lucida Console" w:cs="Segoe UI Light"/>
            <w:color w:val="385623" w:themeColor="accent6" w:themeShade="80"/>
          </w:rPr>
          <w:delText>range</w:delText>
        </w:r>
        <w:r w:rsidRPr="00020047" w:rsidDel="007432C4">
          <w:rPr>
            <w:rFonts w:ascii="Lucida Console" w:hAnsi="Lucida Console" w:cs="Segoe UI Light"/>
          </w:rPr>
          <w:delText>(0,</w:delText>
        </w:r>
        <w:r w:rsidRPr="00020047" w:rsidDel="007432C4">
          <w:rPr>
            <w:rFonts w:ascii="Lucida Console" w:hAnsi="Lucida Console" w:cs="Segoe UI Light"/>
            <w:color w:val="385623" w:themeColor="accent6" w:themeShade="80"/>
          </w:rPr>
          <w:delText>len</w:delText>
        </w:r>
        <w:r w:rsidRPr="00020047" w:rsidDel="007432C4">
          <w:rPr>
            <w:rFonts w:ascii="Lucida Console" w:hAnsi="Lucida Console" w:cs="Segoe UI Light"/>
          </w:rPr>
          <w:delText>(cm.columns))),</w:delText>
        </w:r>
        <w:r w:rsidRPr="00020047" w:rsidDel="007432C4">
          <w:rPr>
            <w:rFonts w:ascii="Lucida Console" w:hAnsi="Lucida Console" w:cs="Segoe UI Light"/>
            <w:color w:val="385623" w:themeColor="accent6" w:themeShade="80"/>
          </w:rPr>
          <w:delText>list</w:delText>
        </w:r>
        <w:r w:rsidRPr="00020047" w:rsidDel="007432C4">
          <w:rPr>
            <w:rFonts w:ascii="Lucida Console" w:hAnsi="Lucida Console" w:cs="Segoe UI Light"/>
          </w:rPr>
          <w:delText xml:space="preserve">(cm.columns.values)) </w:delText>
        </w:r>
      </w:del>
    </w:p>
    <w:p w14:paraId="5534B4A4" w14:textId="7B37DA65" w:rsidR="003B53BA" w:rsidRPr="00020047" w:rsidDel="007432C4" w:rsidRDefault="00020047">
      <w:pPr>
        <w:spacing w:after="80"/>
        <w:rPr>
          <w:del w:id="1402" w:author="Andrew Fryer (@DEEPFAT)" w:date="2017-12-13T14:25:00Z"/>
          <w:rFonts w:ascii="Lucida Console" w:hAnsi="Lucida Console" w:cs="Segoe UI Light"/>
        </w:rPr>
      </w:pPr>
      <w:del w:id="1403" w:author="Andrew Fryer (@DEEPFAT)" w:date="2017-12-13T14:25:00Z">
        <w:r w:rsidRPr="00020047" w:rsidDel="007432C4">
          <w:rPr>
            <w:rFonts w:ascii="Lucida Console" w:hAnsi="Lucida Console" w:cs="Segoe UI Light"/>
          </w:rPr>
          <w:delText>plt.colorbar()</w:delText>
        </w:r>
        <w:r w:rsidR="003B53BA" w:rsidRPr="00020047" w:rsidDel="007432C4">
          <w:rPr>
            <w:rFonts w:ascii="Lucida Console" w:hAnsi="Lucida Console" w:cs="Segoe UI Light"/>
          </w:rPr>
          <w:delText xml:space="preserve"> </w:delText>
        </w:r>
      </w:del>
    </w:p>
    <w:p w14:paraId="306DDD09" w14:textId="28C25F03" w:rsidR="003B53BA" w:rsidDel="007432C4" w:rsidRDefault="003B53BA">
      <w:pPr>
        <w:spacing w:after="80"/>
        <w:rPr>
          <w:del w:id="1404" w:author="Andrew Fryer (@DEEPFAT)" w:date="2017-12-13T14:25:00Z"/>
          <w:rFonts w:ascii="Segoe UI Light" w:hAnsi="Segoe UI Light" w:cs="Segoe UI Light"/>
          <w:sz w:val="22"/>
          <w:szCs w:val="22"/>
        </w:rPr>
        <w:pPrChange w:id="1405" w:author="Andrew Fryer (@DEEPFAT)" w:date="2017-12-14T16:53:00Z">
          <w:pPr/>
        </w:pPrChange>
      </w:pPr>
    </w:p>
    <w:p w14:paraId="73410FBB" w14:textId="43C3B58E" w:rsidR="000A6792" w:rsidDel="007432C4" w:rsidRDefault="000A6792">
      <w:pPr>
        <w:spacing w:after="80"/>
        <w:rPr>
          <w:del w:id="1406" w:author="Andrew Fryer (@DEEPFAT)" w:date="2017-12-13T14:25:00Z"/>
          <w:rFonts w:ascii="Segoe UI Light" w:hAnsi="Segoe UI Light" w:cs="Segoe UI Light"/>
          <w:sz w:val="22"/>
          <w:szCs w:val="22"/>
        </w:rPr>
        <w:pPrChange w:id="1407" w:author="Andrew Fryer (@DEEPFAT)" w:date="2017-12-14T16:53:00Z">
          <w:pPr/>
        </w:pPrChange>
      </w:pPr>
    </w:p>
    <w:p w14:paraId="6E0D57C0" w14:textId="42D5EB3A" w:rsidR="000A6792" w:rsidDel="007432C4" w:rsidRDefault="000A6792">
      <w:pPr>
        <w:spacing w:after="80"/>
        <w:rPr>
          <w:del w:id="1408" w:author="Andrew Fryer (@DEEPFAT)" w:date="2017-12-13T14:25:00Z"/>
          <w:rFonts w:ascii="Segoe UI Light" w:hAnsi="Segoe UI Light" w:cs="Segoe UI Light"/>
          <w:sz w:val="22"/>
          <w:szCs w:val="22"/>
        </w:rPr>
        <w:pPrChange w:id="1409" w:author="Andrew Fryer (@DEEPFAT)" w:date="2017-12-14T16:53:00Z">
          <w:pPr/>
        </w:pPrChange>
      </w:pPr>
      <w:del w:id="1410" w:author="Andrew Fryer (@DEEPFAT)" w:date="2017-12-13T14:25:00Z">
        <w:r w:rsidDel="007432C4">
          <w:rPr>
            <w:rFonts w:ascii="Segoe UI Light" w:hAnsi="Segoe UI Light" w:cs="Segoe UI Light"/>
            <w:sz w:val="22"/>
            <w:szCs w:val="22"/>
          </w:rPr>
          <w:delText>If we run this now we’ll get a plot like this:</w:delText>
        </w:r>
      </w:del>
    </w:p>
    <w:p w14:paraId="511C27AE" w14:textId="4EEA8B84" w:rsidR="000A6792" w:rsidDel="007432C4" w:rsidRDefault="000A6792">
      <w:pPr>
        <w:spacing w:after="80"/>
        <w:rPr>
          <w:del w:id="1411" w:author="Andrew Fryer (@DEEPFAT)" w:date="2017-12-13T14:25:00Z"/>
          <w:rFonts w:ascii="Segoe UI Light" w:hAnsi="Segoe UI Light" w:cs="Segoe UI Light"/>
          <w:sz w:val="22"/>
          <w:szCs w:val="22"/>
        </w:rPr>
        <w:pPrChange w:id="1412" w:author="Andrew Fryer (@DEEPFAT)" w:date="2017-12-14T16:53:00Z">
          <w:pPr/>
        </w:pPrChange>
      </w:pPr>
      <w:del w:id="1413" w:author="Andrew Fryer (@DEEPFAT)" w:date="2017-12-13T14:25:00Z">
        <w:r w:rsidDel="007432C4">
          <w:rPr>
            <w:noProof/>
            <w:lang w:eastAsia="en-GB"/>
          </w:rPr>
          <w:lastRenderedPageBreak/>
          <mc:AlternateContent>
            <mc:Choice Requires="wps">
              <w:drawing>
                <wp:anchor distT="0" distB="0" distL="114300" distR="114300" simplePos="0" relativeHeight="251658250" behindDoc="0" locked="0" layoutInCell="1" allowOverlap="1" wp14:anchorId="78A4F9C3" wp14:editId="727E9B67">
                  <wp:simplePos x="0" y="0"/>
                  <wp:positionH relativeFrom="column">
                    <wp:posOffset>1122160</wp:posOffset>
                  </wp:positionH>
                  <wp:positionV relativeFrom="paragraph">
                    <wp:posOffset>1185875</wp:posOffset>
                  </wp:positionV>
                  <wp:extent cx="3520911" cy="249382"/>
                  <wp:effectExtent l="57150" t="57150" r="118110" b="113030"/>
                  <wp:wrapNone/>
                  <wp:docPr id="21" name="Rectangle 21"/>
                  <wp:cNvGraphicFramePr/>
                  <a:graphic xmlns:a="http://schemas.openxmlformats.org/drawingml/2006/main">
                    <a:graphicData uri="http://schemas.microsoft.com/office/word/2010/wordprocessingShape">
                      <wps:wsp>
                        <wps:cNvSpPr/>
                        <wps:spPr>
                          <a:xfrm>
                            <a:off x="0" y="0"/>
                            <a:ext cx="3520911" cy="249382"/>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CF064E" id="Rectangle 21" o:spid="_x0000_s1026" style="position:absolute;margin-left:88.35pt;margin-top:93.4pt;width:277.25pt;height:19.6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" filled="f" strokecolor="#ffc000" strokeweight="3pt">
                  <v:shadow on="t" color="black" opacity="26214f" origin="-.5,-.5" offset=".74836mm,.74836mm"/>
                </v:rect>
              </w:pict>
            </mc:Fallback>
          </mc:AlternateContent>
        </w:r>
        <w:r w:rsidDel="007432C4">
          <w:rPr>
            <w:noProof/>
            <w:lang w:eastAsia="en-GB"/>
          </w:rPr>
          <w:drawing>
            <wp:inline distT="0" distB="0" distL="0" distR="0" wp14:anchorId="5F80E390" wp14:editId="796C8070">
              <wp:extent cx="5966687" cy="4079174"/>
              <wp:effectExtent l="19050" t="19050" r="1524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4015" cy="4084184"/>
                      </a:xfrm>
                      <a:prstGeom prst="rect">
                        <a:avLst/>
                      </a:prstGeom>
                      <a:ln>
                        <a:solidFill>
                          <a:schemeClr val="accent1">
                            <a:lumMod val="50000"/>
                          </a:schemeClr>
                        </a:solidFill>
                      </a:ln>
                    </pic:spPr>
                  </pic:pic>
                </a:graphicData>
              </a:graphic>
            </wp:inline>
          </w:drawing>
        </w:r>
        <w:r w:rsidDel="007432C4">
          <w:rPr>
            <w:rFonts w:ascii="Segoe UI Light" w:hAnsi="Segoe UI Light" w:cs="Segoe UI Light"/>
            <w:sz w:val="22"/>
            <w:szCs w:val="22"/>
          </w:rPr>
          <w:delText xml:space="preserve"> </w:delText>
        </w:r>
      </w:del>
    </w:p>
    <w:p w14:paraId="4ED3AD14" w14:textId="16F713FB" w:rsidR="000A6792" w:rsidDel="007432C4" w:rsidRDefault="000A6792">
      <w:pPr>
        <w:spacing w:after="80"/>
        <w:rPr>
          <w:del w:id="1414" w:author="Andrew Fryer (@DEEPFAT)" w:date="2017-12-13T14:25:00Z"/>
          <w:rFonts w:ascii="Segoe UI Light" w:hAnsi="Segoe UI Light" w:cs="Segoe UI Light"/>
          <w:sz w:val="22"/>
          <w:szCs w:val="22"/>
        </w:rPr>
        <w:pPrChange w:id="1415" w:author="Andrew Fryer (@DEEPFAT)" w:date="2017-12-14T16:53:00Z">
          <w:pPr/>
        </w:pPrChange>
      </w:pPr>
    </w:p>
    <w:p w14:paraId="72F96716" w14:textId="167F6FF6" w:rsidR="000A6792" w:rsidDel="007432C4" w:rsidRDefault="000A6792">
      <w:pPr>
        <w:spacing w:after="80"/>
        <w:rPr>
          <w:del w:id="1416" w:author="Andrew Fryer (@DEEPFAT)" w:date="2017-12-13T14:25:00Z"/>
          <w:rFonts w:ascii="Segoe UI Light" w:hAnsi="Segoe UI Light" w:cs="Segoe UI Light"/>
          <w:sz w:val="22"/>
          <w:szCs w:val="22"/>
        </w:rPr>
        <w:pPrChange w:id="1417" w:author="Andrew Fryer (@DEEPFAT)" w:date="2017-12-14T16:53:00Z">
          <w:pPr/>
        </w:pPrChange>
      </w:pPr>
      <w:del w:id="1418" w:author="Andrew Fryer (@DEEPFAT)" w:date="2017-12-13T14:25:00Z">
        <w:r w:rsidDel="007432C4">
          <w:rPr>
            <w:rFonts w:ascii="Segoe UI Light" w:hAnsi="Segoe UI Light" w:cs="Segoe UI Light"/>
            <w:sz w:val="22"/>
            <w:szCs w:val="22"/>
          </w:rPr>
          <w:delText>What this is showing us is how the various columns in our dataset are correlated.  Some of this is obvious:</w:delText>
        </w:r>
      </w:del>
    </w:p>
    <w:p w14:paraId="4DE7F357" w14:textId="67B7E554" w:rsidR="000A6792" w:rsidDel="007432C4" w:rsidRDefault="000A6792">
      <w:pPr>
        <w:spacing w:after="80"/>
        <w:rPr>
          <w:del w:id="1419" w:author="Andrew Fryer (@DEEPFAT)" w:date="2017-12-13T14:25:00Z"/>
          <w:rFonts w:ascii="Segoe UI Light" w:hAnsi="Segoe UI Light" w:cs="Segoe UI Light"/>
          <w:sz w:val="22"/>
          <w:szCs w:val="22"/>
        </w:rPr>
        <w:pPrChange w:id="1420" w:author="Andrew Fryer (@DEEPFAT)" w:date="2017-12-14T16:53:00Z">
          <w:pPr>
            <w:pStyle w:val="ListParagraph"/>
            <w:numPr>
              <w:numId w:val="20"/>
            </w:numPr>
            <w:ind w:hanging="360"/>
          </w:pPr>
        </w:pPrChange>
      </w:pPr>
      <w:del w:id="1421" w:author="Andrew Fryer (@DEEPFAT)" w:date="2017-12-13T14:25:00Z">
        <w:r w:rsidRPr="000A6792" w:rsidDel="007432C4">
          <w:rPr>
            <w:rFonts w:ascii="Segoe UI Light" w:hAnsi="Segoe UI Light" w:cs="Segoe UI Light"/>
            <w:sz w:val="22"/>
            <w:szCs w:val="22"/>
          </w:rPr>
          <w:delText xml:space="preserve">The correlation on the leading diagonal is always one because month is perfectly correlated to month  </w:delText>
        </w:r>
      </w:del>
    </w:p>
    <w:p w14:paraId="6BD789B5" w14:textId="445C0135" w:rsidR="000A6792" w:rsidDel="007432C4" w:rsidRDefault="000A6792">
      <w:pPr>
        <w:spacing w:after="80"/>
        <w:rPr>
          <w:del w:id="1422" w:author="Andrew Fryer (@DEEPFAT)" w:date="2017-12-13T14:25:00Z"/>
          <w:rFonts w:ascii="Segoe UI Light" w:hAnsi="Segoe UI Light" w:cs="Segoe UI Light"/>
          <w:sz w:val="22"/>
          <w:szCs w:val="22"/>
        </w:rPr>
        <w:pPrChange w:id="1423" w:author="Andrew Fryer (@DEEPFAT)" w:date="2017-12-14T16:53:00Z">
          <w:pPr>
            <w:pStyle w:val="ListParagraph"/>
            <w:numPr>
              <w:numId w:val="20"/>
            </w:numPr>
            <w:ind w:hanging="360"/>
          </w:pPr>
        </w:pPrChange>
      </w:pPr>
      <w:del w:id="1424" w:author="Andrew Fryer (@DEEPFAT)" w:date="2017-12-13T14:25:00Z">
        <w:r w:rsidRPr="000A6792" w:rsidDel="007432C4">
          <w:rPr>
            <w:rFonts w:ascii="Segoe UI Light" w:hAnsi="Segoe UI Light" w:cs="Segoe UI Light"/>
            <w:sz w:val="22"/>
            <w:szCs w:val="22"/>
          </w:rPr>
          <w:delText>There is little correlation between month and the various temperature readings.</w:delText>
        </w:r>
      </w:del>
    </w:p>
    <w:p w14:paraId="78A1A957" w14:textId="5DBAE070" w:rsidR="008A2227" w:rsidDel="007432C4" w:rsidRDefault="000A6792">
      <w:pPr>
        <w:spacing w:after="80"/>
        <w:rPr>
          <w:del w:id="1425" w:author="Andrew Fryer (@DEEPFAT)" w:date="2017-12-13T14:25:00Z"/>
          <w:rFonts w:ascii="Segoe UI Light" w:hAnsi="Segoe UI Light" w:cs="Segoe UI Light"/>
          <w:sz w:val="22"/>
          <w:szCs w:val="22"/>
        </w:rPr>
        <w:pPrChange w:id="1426" w:author="Andrew Fryer (@DEEPFAT)" w:date="2017-12-14T16:53:00Z">
          <w:pPr/>
        </w:pPrChange>
      </w:pPr>
      <w:del w:id="1427" w:author="Andrew Fryer (@DEEPFAT)" w:date="2017-12-13T14:25:00Z">
        <w:r w:rsidDel="007432C4">
          <w:rPr>
            <w:rFonts w:ascii="Segoe UI Light" w:hAnsi="Segoe UI Light" w:cs="Segoe UI Light"/>
            <w:sz w:val="22"/>
            <w:szCs w:val="22"/>
          </w:rPr>
          <w:delText xml:space="preserve">What we are interested is how each of these columns correlates with ArrDel 15 (the yellow box) and here we can see there is a strong correlation (about </w:delText>
        </w:r>
        <w:r w:rsidR="008A2227" w:rsidDel="007432C4">
          <w:rPr>
            <w:rFonts w:ascii="Segoe UI Light" w:hAnsi="Segoe UI Light" w:cs="Segoe UI Light"/>
            <w:sz w:val="22"/>
            <w:szCs w:val="22"/>
          </w:rPr>
          <w:delText>0.65) with DepDelay.  This makes sense  - if a plane takes off late there is more chance it will land late.  There is also some negative correlation with Altimete and see level pressure which may require further investigation.</w:delText>
        </w:r>
      </w:del>
    </w:p>
    <w:p w14:paraId="0904D432" w14:textId="0A3BA485" w:rsidR="008A2227" w:rsidDel="007432C4" w:rsidRDefault="008A2227">
      <w:pPr>
        <w:spacing w:after="80"/>
        <w:rPr>
          <w:del w:id="1428" w:author="Andrew Fryer (@DEEPFAT)" w:date="2017-12-13T14:25:00Z"/>
          <w:rFonts w:ascii="Segoe UI Light" w:hAnsi="Segoe UI Light" w:cs="Segoe UI Light"/>
          <w:sz w:val="22"/>
          <w:szCs w:val="22"/>
        </w:rPr>
        <w:pPrChange w:id="1429" w:author="Andrew Fryer (@DEEPFAT)" w:date="2017-12-14T16:53:00Z">
          <w:pPr/>
        </w:pPrChange>
      </w:pPr>
      <w:del w:id="1430" w:author="Andrew Fryer (@DEEPFAT)" w:date="2017-12-13T14:25:00Z">
        <w:r w:rsidDel="007432C4">
          <w:rPr>
            <w:rFonts w:ascii="Segoe UI Light" w:hAnsi="Segoe UI Light" w:cs="Segoe UI Light"/>
            <w:sz w:val="22"/>
            <w:szCs w:val="22"/>
          </w:rPr>
          <w:delText>This analysis can then be used to refine our experiment for example</w:delText>
        </w:r>
      </w:del>
    </w:p>
    <w:p w14:paraId="3F45A50A" w14:textId="1F79FD30" w:rsidR="008A2227" w:rsidRPr="008A2227" w:rsidDel="007432C4" w:rsidRDefault="008A2227">
      <w:pPr>
        <w:spacing w:after="80"/>
        <w:rPr>
          <w:del w:id="1431" w:author="Andrew Fryer (@DEEPFAT)" w:date="2017-12-13T14:25:00Z"/>
          <w:rFonts w:ascii="Segoe UI Light" w:hAnsi="Segoe UI Light" w:cs="Segoe UI Light"/>
          <w:sz w:val="22"/>
          <w:szCs w:val="22"/>
        </w:rPr>
        <w:pPrChange w:id="1432" w:author="Andrew Fryer (@DEEPFAT)" w:date="2017-12-14T16:53:00Z">
          <w:pPr>
            <w:pStyle w:val="ListParagraph"/>
            <w:numPr>
              <w:numId w:val="21"/>
            </w:numPr>
            <w:ind w:hanging="360"/>
          </w:pPr>
        </w:pPrChange>
      </w:pPr>
      <w:del w:id="1433" w:author="Andrew Fryer (@DEEPFAT)" w:date="2017-12-13T14:25:00Z">
        <w:r w:rsidRPr="008A2227" w:rsidDel="007432C4">
          <w:rPr>
            <w:rFonts w:ascii="Segoe UI Light" w:hAnsi="Segoe UI Light" w:cs="Segoe UI Light"/>
            <w:sz w:val="22"/>
            <w:szCs w:val="22"/>
          </w:rPr>
          <w:delText>What does the RoC curve look like if we remove the DepDelay feature from our experiment?</w:delText>
        </w:r>
      </w:del>
    </w:p>
    <w:p w14:paraId="6F984F0D" w14:textId="71BDBA0D" w:rsidR="008A2227" w:rsidRPr="008A2227" w:rsidDel="007432C4" w:rsidRDefault="008A2227">
      <w:pPr>
        <w:spacing w:after="80"/>
        <w:rPr>
          <w:del w:id="1434" w:author="Andrew Fryer (@DEEPFAT)" w:date="2017-12-13T14:25:00Z"/>
          <w:rFonts w:ascii="Segoe UI Light" w:hAnsi="Segoe UI Light" w:cs="Segoe UI Light"/>
          <w:sz w:val="22"/>
          <w:szCs w:val="22"/>
        </w:rPr>
        <w:pPrChange w:id="1435" w:author="Andrew Fryer (@DEEPFAT)" w:date="2017-12-14T16:53:00Z">
          <w:pPr>
            <w:pStyle w:val="ListParagraph"/>
            <w:numPr>
              <w:numId w:val="21"/>
            </w:numPr>
            <w:ind w:hanging="360"/>
          </w:pPr>
        </w:pPrChange>
      </w:pPr>
      <w:del w:id="1436" w:author="Andrew Fryer (@DEEPFAT)" w:date="2017-12-13T14:25:00Z">
        <w:r w:rsidRPr="008A2227" w:rsidDel="007432C4">
          <w:rPr>
            <w:rFonts w:ascii="Segoe UI Light" w:hAnsi="Segoe UI Light" w:cs="Segoe UI Light"/>
            <w:sz w:val="22"/>
            <w:szCs w:val="22"/>
          </w:rPr>
          <w:delText>Can we predict Dep Delay and then feed that answer into this experiment?</w:delText>
        </w:r>
      </w:del>
    </w:p>
    <w:p w14:paraId="57977BAA" w14:textId="7E4E6585" w:rsidR="00D27D85" w:rsidRPr="000A6792" w:rsidRDefault="008A2227">
      <w:pPr>
        <w:spacing w:after="80"/>
        <w:rPr>
          <w:rFonts w:ascii="Segoe UI Light" w:hAnsi="Segoe UI Light" w:cs="Segoe UI Light"/>
          <w:sz w:val="22"/>
          <w:szCs w:val="22"/>
          <w:rPrChange w:id="1437" w:author="Frances Tibble" w:date="2017-12-14T05:33:00Z">
            <w:rPr/>
          </w:rPrChange>
        </w:rPr>
        <w:pPrChange w:id="1438" w:author="Andrew Fryer (@DEEPFAT)" w:date="2017-12-14T16:53:00Z">
          <w:pPr/>
        </w:pPrChange>
      </w:pPr>
      <w:del w:id="1439" w:author="Andrew Fryer (@DEEPFAT)" w:date="2017-12-13T14:25:00Z">
        <w:r w:rsidDel="007432C4">
          <w:rPr>
            <w:rFonts w:ascii="Segoe UI Light" w:hAnsi="Segoe UI Light" w:cs="Segoe UI Light"/>
            <w:sz w:val="22"/>
            <w:szCs w:val="22"/>
          </w:rPr>
          <w:delText>There is no right answer to these so in machine learning we constantly iterate to success.</w:delText>
        </w:r>
      </w:del>
      <w:del w:id="1440" w:author="Andrew Fryer (@DEEPFAT)" w:date="2017-12-14T16:52:00Z">
        <w:r w:rsidDel="005C29F3">
          <w:rPr>
            <w:rFonts w:ascii="Segoe UI Light" w:hAnsi="Segoe UI Light" w:cs="Segoe UI Light"/>
            <w:sz w:val="22"/>
            <w:szCs w:val="22"/>
          </w:rPr>
          <w:delText xml:space="preserve"> </w:delText>
        </w:r>
      </w:del>
      <w:del w:id="1441" w:author="Andrew Fryer (@DEEPFAT)" w:date="2017-12-14T16:53:00Z">
        <w:r w:rsidR="00D27D85" w:rsidRPr="000A6792" w:rsidDel="00817449">
          <w:rPr>
            <w:rFonts w:ascii="Segoe UI Light" w:hAnsi="Segoe UI Light" w:cs="Segoe UI Light"/>
            <w:sz w:val="22"/>
            <w:szCs w:val="22"/>
          </w:rPr>
          <w:br w:type="page"/>
        </w:r>
      </w:del>
    </w:p>
    <w:p w14:paraId="35C37A52" w14:textId="03E732E0" w:rsidR="00EE131A" w:rsidRDefault="00EE131A">
      <w:pPr>
        <w:rPr>
          <w:rFonts w:ascii="Segoe UI Light" w:hAnsi="Segoe UI Light" w:cs="Segoe UI Light"/>
          <w:sz w:val="22"/>
          <w:szCs w:val="22"/>
        </w:rPr>
      </w:pPr>
    </w:p>
    <w:p w14:paraId="79F35EA4" w14:textId="77777777" w:rsidR="006852CA" w:rsidRPr="00D00D18" w:rsidRDefault="00BB0A39" w:rsidP="006852CA">
      <w:pPr>
        <w:rPr>
          <w:rFonts w:ascii="Segoe UI Light" w:hAnsi="Segoe UI Light" w:cs="Segoe UI Light"/>
          <w:caps/>
          <w:sz w:val="22"/>
          <w:szCs w:val="22"/>
          <w:rPrChange w:id="1442" w:author="Ed Baker" w:date="2016-09-02T10:53:00Z">
            <w:rPr>
              <w:rFonts w:ascii="Segoe UI Light" w:hAnsi="Segoe UI Light" w:cs="Segoe UI Light"/>
              <w:sz w:val="22"/>
              <w:szCs w:val="22"/>
            </w:rPr>
          </w:rPrChange>
        </w:rPr>
      </w:pPr>
      <w:r>
        <w:rPr>
          <w:noProof/>
          <w:lang w:eastAsia="en-GB"/>
        </w:rPr>
        <mc:AlternateContent>
          <mc:Choice Requires="wps">
            <w:drawing>
              <wp:inline distT="0" distB="0" distL="0" distR="0" wp14:anchorId="5786514A" wp14:editId="3AA39E42">
                <wp:extent cx="1844566" cy="1800000"/>
                <wp:effectExtent l="0" t="0" r="22860" b="10160"/>
                <wp:docPr id="175274263" name="Text Box 175274263"/>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BA10C29" w14:textId="23C78937" w:rsidR="00207A97" w:rsidRPr="00321271" w:rsidRDefault="00207A97"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86514A" id="Text Box 175274263" o:spid="_x0000_s1037"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" fillcolor="#066d99" strokecolor="#066d99" strokeweight=".5pt">
                <v:textbox>
                  <w:txbxContent>
                    <w:p w14:paraId="2BA10C29" w14:textId="23C78937" w:rsidR="00207A97" w:rsidRPr="00321271" w:rsidRDefault="00207A97"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w:t>
                      </w:r>
                    </w:p>
                  </w:txbxContent>
                </v:textbox>
                <w10:anchorlock/>
              </v:shape>
            </w:pict>
          </mc:Fallback>
        </mc:AlternateContent>
      </w:r>
    </w:p>
    <w:p w14:paraId="66958F38" w14:textId="5FAD31F7" w:rsidR="00296589" w:rsidRDefault="00296589" w:rsidP="006852CA">
      <w:pPr>
        <w:rPr>
          <w:rFonts w:ascii="Segoe UI Light" w:hAnsi="Segoe UI Light" w:cs="Segoe UI Light"/>
          <w:sz w:val="22"/>
          <w:szCs w:val="22"/>
        </w:rPr>
      </w:pPr>
      <w:r>
        <w:rPr>
          <w:rFonts w:ascii="Segoe UI Light" w:hAnsi="Segoe UI Light" w:cs="Segoe UI Light"/>
          <w:sz w:val="22"/>
          <w:szCs w:val="22"/>
        </w:rPr>
        <w:t xml:space="preserve">We have </w:t>
      </w:r>
      <w:r w:rsidR="00F515FB">
        <w:rPr>
          <w:rFonts w:ascii="Segoe UI Light" w:hAnsi="Segoe UI Light" w:cs="Segoe UI Light"/>
          <w:sz w:val="22"/>
          <w:szCs w:val="22"/>
        </w:rPr>
        <w:t xml:space="preserve">trained a model to </w:t>
      </w:r>
      <w:ins w:id="1443" w:author="Andrew Fryer (@DEEPFAT)" w:date="2017-12-13T14:25:00Z">
        <w:r w:rsidR="0083500B">
          <w:rPr>
            <w:rFonts w:ascii="Segoe UI Light" w:hAnsi="Segoe UI Light" w:cs="Segoe UI Light"/>
            <w:sz w:val="22"/>
            <w:szCs w:val="22"/>
          </w:rPr>
          <w:t>identify diab</w:t>
        </w:r>
      </w:ins>
      <w:ins w:id="1444" w:author="Andrew Fryer (@DEEPFAT)" w:date="2017-12-13T14:26:00Z">
        <w:r w:rsidR="0083500B">
          <w:rPr>
            <w:rFonts w:ascii="Segoe UI Light" w:hAnsi="Segoe UI Light" w:cs="Segoe UI Light"/>
            <w:sz w:val="22"/>
            <w:szCs w:val="22"/>
          </w:rPr>
          <w:t>e</w:t>
        </w:r>
      </w:ins>
      <w:ins w:id="1445" w:author="Andrew Fryer (@DEEPFAT)" w:date="2017-12-13T14:25:00Z">
        <w:r w:rsidR="0083500B">
          <w:rPr>
            <w:rFonts w:ascii="Segoe UI Light" w:hAnsi="Segoe UI Light" w:cs="Segoe UI Light"/>
            <w:sz w:val="22"/>
            <w:szCs w:val="22"/>
          </w:rPr>
          <w:t>tes in Pima Indians</w:t>
        </w:r>
      </w:ins>
      <w:del w:id="1446" w:author="Andrew Fryer (@DEEPFAT)" w:date="2017-12-13T14:26:00Z">
        <w:r w:rsidR="00F515FB" w:rsidDel="0083500B">
          <w:rPr>
            <w:rFonts w:ascii="Segoe UI Light" w:hAnsi="Segoe UI Light" w:cs="Segoe UI Light"/>
            <w:sz w:val="22"/>
            <w:szCs w:val="22"/>
          </w:rPr>
          <w:delText>classify flight data</w:delText>
        </w:r>
      </w:del>
      <w:r w:rsidR="00F515FB">
        <w:rPr>
          <w:rFonts w:ascii="Segoe UI Light" w:hAnsi="Segoe UI Light" w:cs="Segoe UI Light"/>
          <w:sz w:val="22"/>
          <w:szCs w:val="22"/>
        </w:rPr>
        <w:t xml:space="preserve"> and checked to see how it is working. </w:t>
      </w:r>
      <w:r>
        <w:rPr>
          <w:rFonts w:ascii="Segoe UI Light" w:hAnsi="Segoe UI Light" w:cs="Segoe UI Light"/>
          <w:sz w:val="22"/>
          <w:szCs w:val="22"/>
        </w:rPr>
        <w:t>Now we want to use one of Azure ML’s key features – operationalising the classifier</w:t>
      </w:r>
      <w:r w:rsidR="00F515FB">
        <w:rPr>
          <w:rFonts w:ascii="Segoe UI Light" w:hAnsi="Segoe UI Light" w:cs="Segoe UI Light"/>
          <w:sz w:val="22"/>
          <w:szCs w:val="22"/>
        </w:rPr>
        <w:t xml:space="preserve">, by publishing an </w:t>
      </w:r>
      <w:ins w:id="1447" w:author="Frances Tibble" w:date="2017-12-14T08:12:00Z">
        <w:r w:rsidR="36C709DF">
          <w:rPr>
            <w:rFonts w:ascii="Segoe UI Light" w:hAnsi="Segoe UI Light" w:cs="Segoe UI Light"/>
            <w:sz w:val="22"/>
            <w:szCs w:val="22"/>
          </w:rPr>
          <w:t>API</w:t>
        </w:r>
        <w:r w:rsidR="00F515FB">
          <w:rPr>
            <w:rFonts w:ascii="Segoe UI Light" w:hAnsi="Segoe UI Light" w:cs="Segoe UI Light"/>
            <w:sz w:val="22"/>
            <w:szCs w:val="22"/>
          </w:rPr>
          <w:t xml:space="preserve"> </w:t>
        </w:r>
      </w:ins>
      <w:del w:id="1448" w:author="Frances Tibble" w:date="2017-12-14T08:12:00Z">
        <w:r w:rsidR="00F515FB" w:rsidDel="36C709DF">
          <w:rPr>
            <w:rFonts w:ascii="Segoe UI Light" w:hAnsi="Segoe UI Light" w:cs="Segoe UI Light"/>
            <w:sz w:val="22"/>
            <w:szCs w:val="22"/>
          </w:rPr>
          <w:delText xml:space="preserve"> </w:delText>
        </w:r>
      </w:del>
      <w:r w:rsidR="00F515FB">
        <w:rPr>
          <w:rFonts w:ascii="Segoe UI Light" w:hAnsi="Segoe UI Light" w:cs="Segoe UI Light"/>
          <w:sz w:val="22"/>
          <w:szCs w:val="22"/>
        </w:rPr>
        <w:t xml:space="preserve">to expose the model we have created. </w:t>
      </w:r>
      <w:proofErr w:type="gramStart"/>
      <w:r w:rsidR="00F515FB">
        <w:rPr>
          <w:rFonts w:ascii="Segoe UI Light" w:hAnsi="Segoe UI Light" w:cs="Segoe UI Light"/>
          <w:sz w:val="22"/>
          <w:szCs w:val="22"/>
        </w:rPr>
        <w:t>In order to</w:t>
      </w:r>
      <w:proofErr w:type="gramEnd"/>
      <w:r w:rsidR="00F515FB">
        <w:rPr>
          <w:rFonts w:ascii="Segoe UI Light" w:hAnsi="Segoe UI Light" w:cs="Segoe UI Light"/>
          <w:sz w:val="22"/>
          <w:szCs w:val="22"/>
        </w:rPr>
        <w:t xml:space="preserve"> do this, </w:t>
      </w:r>
      <w:r>
        <w:rPr>
          <w:rFonts w:ascii="Segoe UI Light" w:hAnsi="Segoe UI Light" w:cs="Segoe UI Light"/>
          <w:sz w:val="22"/>
          <w:szCs w:val="22"/>
        </w:rPr>
        <w:t xml:space="preserve">we first </w:t>
      </w:r>
      <w:r w:rsidR="00F515FB">
        <w:rPr>
          <w:rFonts w:ascii="Segoe UI Light" w:hAnsi="Segoe UI Light" w:cs="Segoe UI Light"/>
          <w:sz w:val="22"/>
          <w:szCs w:val="22"/>
        </w:rPr>
        <w:t>need</w:t>
      </w:r>
      <w:r>
        <w:rPr>
          <w:rFonts w:ascii="Segoe UI Light" w:hAnsi="Segoe UI Light" w:cs="Segoe UI Light"/>
          <w:sz w:val="22"/>
          <w:szCs w:val="22"/>
        </w:rPr>
        <w:t xml:space="preserve"> to create a </w:t>
      </w:r>
      <w:r w:rsidR="006852CA">
        <w:rPr>
          <w:rFonts w:ascii="Segoe UI Light" w:hAnsi="Segoe UI Light" w:cs="Segoe UI Light"/>
          <w:sz w:val="22"/>
          <w:szCs w:val="22"/>
        </w:rPr>
        <w:t>Training</w:t>
      </w:r>
      <w:r>
        <w:rPr>
          <w:rFonts w:ascii="Segoe UI Light" w:hAnsi="Segoe UI Light" w:cs="Segoe UI Light"/>
          <w:sz w:val="22"/>
          <w:szCs w:val="22"/>
        </w:rPr>
        <w:t xml:space="preserve"> Experiment. </w:t>
      </w:r>
      <w:r w:rsidR="00F515FB">
        <w:rPr>
          <w:rFonts w:ascii="Segoe UI Light" w:hAnsi="Segoe UI Light" w:cs="Segoe UI Light"/>
          <w:sz w:val="22"/>
          <w:szCs w:val="22"/>
        </w:rPr>
        <w:t>This</w:t>
      </w:r>
      <w:r w:rsidRPr="00296589">
        <w:rPr>
          <w:rFonts w:ascii="Segoe UI Light" w:hAnsi="Segoe UI Light" w:cs="Segoe UI Light"/>
          <w:sz w:val="22"/>
          <w:szCs w:val="22"/>
        </w:rPr>
        <w:t xml:space="preserve"> can then </w:t>
      </w:r>
      <w:r w:rsidR="00F515FB">
        <w:rPr>
          <w:rFonts w:ascii="Segoe UI Light" w:hAnsi="Segoe UI Light" w:cs="Segoe UI Light"/>
          <w:sz w:val="22"/>
          <w:szCs w:val="22"/>
        </w:rPr>
        <w:t xml:space="preserve">be </w:t>
      </w:r>
      <w:r w:rsidRPr="00296589">
        <w:rPr>
          <w:rFonts w:ascii="Segoe UI Light" w:hAnsi="Segoe UI Light" w:cs="Segoe UI Light"/>
          <w:sz w:val="22"/>
          <w:szCs w:val="22"/>
        </w:rPr>
        <w:t>publish</w:t>
      </w:r>
      <w:r w:rsidR="00F515FB">
        <w:rPr>
          <w:rFonts w:ascii="Segoe UI Light" w:hAnsi="Segoe UI Light" w:cs="Segoe UI Light"/>
          <w:sz w:val="22"/>
          <w:szCs w:val="22"/>
        </w:rPr>
        <w:t>ed</w:t>
      </w:r>
      <w:r w:rsidRPr="00296589">
        <w:rPr>
          <w:rFonts w:ascii="Segoe UI Light" w:hAnsi="Segoe UI Light" w:cs="Segoe UI Light"/>
          <w:sz w:val="22"/>
          <w:szCs w:val="22"/>
        </w:rPr>
        <w:t xml:space="preserve"> to the </w:t>
      </w:r>
      <w:r w:rsidR="00F515FB">
        <w:rPr>
          <w:rFonts w:ascii="Segoe UI Light" w:hAnsi="Segoe UI Light" w:cs="Segoe UI Light"/>
          <w:sz w:val="22"/>
          <w:szCs w:val="22"/>
        </w:rPr>
        <w:t xml:space="preserve">Azure </w:t>
      </w:r>
      <w:r w:rsidRPr="00296589">
        <w:rPr>
          <w:rFonts w:ascii="Segoe UI Light" w:hAnsi="Segoe UI Light" w:cs="Segoe UI Light"/>
          <w:sz w:val="22"/>
          <w:szCs w:val="22"/>
        </w:rPr>
        <w:t xml:space="preserve">ML </w:t>
      </w:r>
      <w:r w:rsidR="00F515FB">
        <w:rPr>
          <w:rFonts w:ascii="Segoe UI Light" w:hAnsi="Segoe UI Light" w:cs="Segoe UI Light"/>
          <w:sz w:val="22"/>
          <w:szCs w:val="22"/>
        </w:rPr>
        <w:t xml:space="preserve">web </w:t>
      </w:r>
      <w:r w:rsidRPr="00296589">
        <w:rPr>
          <w:rFonts w:ascii="Segoe UI Light" w:hAnsi="Segoe UI Light" w:cs="Segoe UI Light"/>
          <w:sz w:val="22"/>
          <w:szCs w:val="22"/>
        </w:rPr>
        <w:t>API service to make it available for other users or applications to use as a web service or a REST endpoint.</w:t>
      </w:r>
    </w:p>
    <w:p w14:paraId="60CD364D" w14:textId="698CC392" w:rsidR="006852CA" w:rsidRDefault="00296589" w:rsidP="006852CA">
      <w:pPr>
        <w:rPr>
          <w:rFonts w:ascii="Segoe UI Light" w:hAnsi="Segoe UI Light" w:cs="Segoe UI Light"/>
          <w:sz w:val="22"/>
          <w:szCs w:val="22"/>
        </w:rPr>
      </w:pPr>
      <w:r>
        <w:rPr>
          <w:rFonts w:ascii="Segoe UI Light" w:hAnsi="Segoe UI Light" w:cs="Segoe UI Light"/>
          <w:sz w:val="22"/>
          <w:szCs w:val="22"/>
        </w:rPr>
        <w:t xml:space="preserve">This may sound like a hard task, however once your </w:t>
      </w:r>
      <w:r w:rsidR="006852CA">
        <w:rPr>
          <w:rFonts w:ascii="Segoe UI Light" w:hAnsi="Segoe UI Light" w:cs="Segoe UI Light"/>
          <w:sz w:val="22"/>
          <w:szCs w:val="22"/>
        </w:rPr>
        <w:t xml:space="preserve">experiment </w:t>
      </w:r>
      <w:r>
        <w:rPr>
          <w:rFonts w:ascii="Segoe UI Light" w:hAnsi="Segoe UI Light" w:cs="Segoe UI Light"/>
          <w:sz w:val="22"/>
          <w:szCs w:val="22"/>
        </w:rPr>
        <w:t>has been run</w:t>
      </w:r>
      <w:r w:rsidR="006852CA">
        <w:rPr>
          <w:rFonts w:ascii="Segoe UI Light" w:hAnsi="Segoe UI Light" w:cs="Segoe UI Light"/>
          <w:sz w:val="22"/>
          <w:szCs w:val="22"/>
        </w:rPr>
        <w:t xml:space="preserve"> successfully - </w:t>
      </w:r>
      <w:r>
        <w:rPr>
          <w:rFonts w:ascii="Segoe UI Light" w:hAnsi="Segoe UI Light" w:cs="Segoe UI Light"/>
          <w:sz w:val="22"/>
          <w:szCs w:val="22"/>
        </w:rPr>
        <w:t>there are green ticks by each module you will see a button on the toolbar at the bottom of the screen become active</w:t>
      </w:r>
      <w:r w:rsidR="00744026">
        <w:rPr>
          <w:rFonts w:ascii="Segoe UI Light" w:hAnsi="Segoe UI Light" w:cs="Segoe UI Light"/>
          <w:sz w:val="22"/>
          <w:szCs w:val="22"/>
        </w:rPr>
        <w:t>:</w:t>
      </w:r>
    </w:p>
    <w:p w14:paraId="5837B445" w14:textId="77777777" w:rsidR="00744026" w:rsidRDefault="00744026" w:rsidP="006852CA">
      <w:pPr>
        <w:rPr>
          <w:rFonts w:ascii="Segoe UI Light" w:hAnsi="Segoe UI Light" w:cs="Segoe UI Light"/>
          <w:sz w:val="22"/>
          <w:szCs w:val="22"/>
        </w:rPr>
      </w:pPr>
    </w:p>
    <w:p w14:paraId="1CBAC379" w14:textId="4DD66517" w:rsidR="006852CA" w:rsidRDefault="00744026" w:rsidP="006852CA">
      <w:pPr>
        <w:rPr>
          <w:rFonts w:ascii="Segoe UI Light" w:hAnsi="Segoe UI Light" w:cs="Segoe UI Light"/>
          <w:b/>
          <w:sz w:val="22"/>
          <w:szCs w:val="22"/>
        </w:rPr>
      </w:pPr>
      <w:r>
        <w:rPr>
          <w:noProof/>
          <w:lang w:eastAsia="en-GB"/>
        </w:rPr>
        <mc:AlternateContent>
          <mc:Choice Requires="wps">
            <w:drawing>
              <wp:anchor distT="0" distB="0" distL="114300" distR="114300" simplePos="0" relativeHeight="251658253" behindDoc="0" locked="0" layoutInCell="1" allowOverlap="1" wp14:anchorId="2091AF6E" wp14:editId="2C1F649B">
                <wp:simplePos x="0" y="0"/>
                <wp:positionH relativeFrom="column">
                  <wp:posOffset>3731468</wp:posOffset>
                </wp:positionH>
                <wp:positionV relativeFrom="paragraph">
                  <wp:posOffset>711966</wp:posOffset>
                </wp:positionV>
                <wp:extent cx="876010" cy="359478"/>
                <wp:effectExtent l="57150" t="57150" r="114935" b="116840"/>
                <wp:wrapNone/>
                <wp:docPr id="31" name="Rectangle 31"/>
                <wp:cNvGraphicFramePr/>
                <a:graphic xmlns:a="http://schemas.openxmlformats.org/drawingml/2006/main">
                  <a:graphicData uri="http://schemas.microsoft.com/office/word/2010/wordprocessingShape">
                    <wps:wsp>
                      <wps:cNvSpPr/>
                      <wps:spPr>
                        <a:xfrm>
                          <a:off x="0" y="0"/>
                          <a:ext cx="876010" cy="359478"/>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1737" id="Rectangle 31" o:spid="_x0000_s1026" style="position:absolute;margin-left:293.8pt;margin-top:56.05pt;width:69pt;height:28.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" filled="f" strokecolor="#ffc000" strokeweight="3pt">
                <v:shadow on="t" color="black" opacity="26214f" origin="-.5,-.5" offset=".74836mm,.74836mm"/>
              </v:rect>
            </w:pict>
          </mc:Fallback>
        </mc:AlternateContent>
      </w:r>
      <w:r>
        <w:rPr>
          <w:noProof/>
          <w:lang w:eastAsia="en-GB"/>
        </w:rPr>
        <w:drawing>
          <wp:inline distT="0" distB="0" distL="0" distR="0" wp14:anchorId="711D3D18" wp14:editId="30FCDD24">
            <wp:extent cx="6479540" cy="10178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796"/>
                    <a:stretch/>
                  </pic:blipFill>
                  <pic:spPr bwMode="auto">
                    <a:xfrm>
                      <a:off x="0" y="0"/>
                      <a:ext cx="6479540" cy="1017876"/>
                    </a:xfrm>
                    <a:prstGeom prst="rect">
                      <a:avLst/>
                    </a:prstGeom>
                    <a:ln>
                      <a:noFill/>
                    </a:ln>
                    <a:extLst>
                      <a:ext uri="{53640926-AAD7-44D8-BBD7-CCE9431645EC}">
                        <a14:shadowObscured xmlns:a14="http://schemas.microsoft.com/office/drawing/2010/main"/>
                      </a:ext>
                    </a:extLst>
                  </pic:spPr>
                </pic:pic>
              </a:graphicData>
            </a:graphic>
          </wp:inline>
        </w:drawing>
      </w:r>
    </w:p>
    <w:p w14:paraId="1F22CD65" w14:textId="28D699D6" w:rsidR="00744026" w:rsidRDefault="00744026" w:rsidP="006852CA">
      <w:pPr>
        <w:rPr>
          <w:rFonts w:ascii="Segoe UI Light" w:hAnsi="Segoe UI Light" w:cs="Segoe UI Light"/>
          <w:sz w:val="22"/>
          <w:szCs w:val="22"/>
        </w:rPr>
      </w:pPr>
    </w:p>
    <w:p w14:paraId="5EE24CC8" w14:textId="5F589333" w:rsidR="006852CA" w:rsidRDefault="00421614" w:rsidP="006852CA">
      <w:pPr>
        <w:rPr>
          <w:ins w:id="1449" w:author="Andrew Fryer (@DEEPFAT)" w:date="2017-12-13T14:26:00Z"/>
          <w:rFonts w:ascii="Segoe UI Light" w:hAnsi="Segoe UI Light" w:cs="Segoe UI Light"/>
          <w:sz w:val="22"/>
          <w:szCs w:val="22"/>
        </w:rPr>
      </w:pPr>
      <w:r>
        <w:rPr>
          <w:rFonts w:ascii="Segoe UI Light" w:hAnsi="Segoe UI Light" w:cs="Segoe UI Light"/>
          <w:sz w:val="22"/>
          <w:szCs w:val="22"/>
        </w:rPr>
        <w:t>After clicking the ‘Predic</w:t>
      </w:r>
      <w:r w:rsidR="006852CA">
        <w:rPr>
          <w:rFonts w:ascii="Segoe UI Light" w:hAnsi="Segoe UI Light" w:cs="Segoe UI Light"/>
          <w:sz w:val="22"/>
          <w:szCs w:val="22"/>
        </w:rPr>
        <w:t>t</w:t>
      </w:r>
      <w:r>
        <w:rPr>
          <w:rFonts w:ascii="Segoe UI Light" w:hAnsi="Segoe UI Light" w:cs="Segoe UI Light"/>
          <w:sz w:val="22"/>
          <w:szCs w:val="22"/>
        </w:rPr>
        <w:t>i</w:t>
      </w:r>
      <w:r w:rsidR="006852CA">
        <w:rPr>
          <w:rFonts w:ascii="Segoe UI Light" w:hAnsi="Segoe UI Light" w:cs="Segoe UI Light"/>
          <w:sz w:val="22"/>
          <w:szCs w:val="22"/>
        </w:rPr>
        <w:t xml:space="preserve">ve Web Service (Recommended)’ option our experiment appears to get redrawn and consolidated. </w:t>
      </w:r>
      <w:r w:rsidR="003C0A9A">
        <w:rPr>
          <w:rFonts w:ascii="Segoe UI Light" w:hAnsi="Segoe UI Light" w:cs="Segoe UI Light"/>
          <w:sz w:val="22"/>
          <w:szCs w:val="22"/>
        </w:rPr>
        <w:t xml:space="preserve"> W</w:t>
      </w:r>
      <w:r w:rsidR="006852CA">
        <w:rPr>
          <w:rFonts w:ascii="Segoe UI Light" w:hAnsi="Segoe UI Light" w:cs="Segoe UI Light"/>
          <w:sz w:val="22"/>
          <w:szCs w:val="22"/>
        </w:rPr>
        <w:t xml:space="preserve">hat has </w:t>
      </w:r>
      <w:r w:rsidR="003C0A9A">
        <w:rPr>
          <w:rFonts w:ascii="Segoe UI Light" w:hAnsi="Segoe UI Light" w:cs="Segoe UI Light"/>
          <w:sz w:val="22"/>
          <w:szCs w:val="22"/>
        </w:rPr>
        <w:t xml:space="preserve">really </w:t>
      </w:r>
      <w:r w:rsidR="006852CA">
        <w:rPr>
          <w:rFonts w:ascii="Segoe UI Light" w:hAnsi="Segoe UI Light" w:cs="Segoe UI Light"/>
          <w:sz w:val="22"/>
          <w:szCs w:val="22"/>
        </w:rPr>
        <w:t>happened</w:t>
      </w:r>
      <w:r w:rsidR="003C0A9A">
        <w:rPr>
          <w:rFonts w:ascii="Segoe UI Light" w:hAnsi="Segoe UI Light" w:cs="Segoe UI Light"/>
          <w:sz w:val="22"/>
          <w:szCs w:val="22"/>
        </w:rPr>
        <w:t>,</w:t>
      </w:r>
      <w:r w:rsidR="006852CA">
        <w:rPr>
          <w:rFonts w:ascii="Segoe UI Light" w:hAnsi="Segoe UI Light" w:cs="Segoe UI Light"/>
          <w:sz w:val="22"/>
          <w:szCs w:val="22"/>
        </w:rPr>
        <w:t xml:space="preserve"> is that ML has create</w:t>
      </w:r>
      <w:r w:rsidR="008B30A4">
        <w:rPr>
          <w:rFonts w:ascii="Segoe UI Light" w:hAnsi="Segoe UI Light" w:cs="Segoe UI Light"/>
          <w:sz w:val="22"/>
          <w:szCs w:val="22"/>
        </w:rPr>
        <w:t>d</w:t>
      </w:r>
      <w:r w:rsidR="006852CA">
        <w:rPr>
          <w:rFonts w:ascii="Segoe UI Light" w:hAnsi="Segoe UI Light" w:cs="Segoe UI Light"/>
          <w:sz w:val="22"/>
          <w:szCs w:val="22"/>
        </w:rPr>
        <w:t xml:space="preserve"> a new Predictive experimen</w:t>
      </w:r>
      <w:r>
        <w:rPr>
          <w:rFonts w:ascii="Segoe UI Light" w:hAnsi="Segoe UI Light" w:cs="Segoe UI Light"/>
          <w:sz w:val="22"/>
          <w:szCs w:val="22"/>
        </w:rPr>
        <w:t>t tab at the top of the screen.</w:t>
      </w:r>
    </w:p>
    <w:p w14:paraId="6413E2AB" w14:textId="7B99B18E" w:rsidR="00EF004E" w:rsidRDefault="00D93FB5" w:rsidP="006852CA">
      <w:pPr>
        <w:rPr>
          <w:ins w:id="1450" w:author="Andrew Fryer (@DEEPFAT)" w:date="2017-12-13T14:26:00Z"/>
          <w:rFonts w:ascii="Segoe UI Light" w:hAnsi="Segoe UI Light" w:cs="Segoe UI Light"/>
          <w:sz w:val="22"/>
          <w:szCs w:val="22"/>
        </w:rPr>
      </w:pPr>
      <w:r>
        <w:rPr>
          <w:noProof/>
          <w:lang w:eastAsia="en-GB"/>
        </w:rPr>
        <mc:AlternateContent>
          <mc:Choice Requires="wps">
            <w:drawing>
              <wp:anchor distT="0" distB="0" distL="114300" distR="114300" simplePos="0" relativeHeight="251658254" behindDoc="0" locked="0" layoutInCell="1" allowOverlap="1" wp14:anchorId="7A24DD58" wp14:editId="6AC73C6C">
                <wp:simplePos x="0" y="0"/>
                <wp:positionH relativeFrom="column">
                  <wp:posOffset>2441166</wp:posOffset>
                </wp:positionH>
                <wp:positionV relativeFrom="paragraph">
                  <wp:posOffset>91434</wp:posOffset>
                </wp:positionV>
                <wp:extent cx="814726" cy="316356"/>
                <wp:effectExtent l="57150" t="57150" r="118745" b="121920"/>
                <wp:wrapNone/>
                <wp:docPr id="33" name="Rectangle 33"/>
                <wp:cNvGraphicFramePr/>
                <a:graphic xmlns:a="http://schemas.openxmlformats.org/drawingml/2006/main">
                  <a:graphicData uri="http://schemas.microsoft.com/office/word/2010/wordprocessingShape">
                    <wps:wsp>
                      <wps:cNvSpPr/>
                      <wps:spPr>
                        <a:xfrm>
                          <a:off x="0" y="0"/>
                          <a:ext cx="814726" cy="316356"/>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8F62D" id="Rectangle 33" o:spid="_x0000_s1026" style="position:absolute;margin-left:192.2pt;margin-top:7.2pt;width:64.15pt;height:24.9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" filled="f" strokecolor="#ffc000" strokeweight="3pt">
                <v:shadow on="t" color="black" opacity="26214f" origin="-.5,-.5" offset=".74836mm,.74836mm"/>
              </v:rect>
            </w:pict>
          </mc:Fallback>
        </mc:AlternateContent>
      </w:r>
      <w:ins w:id="1451" w:author="Andrew Fryer (@DEEPFAT)" w:date="2017-12-13T14:46:00Z">
        <w:r w:rsidR="0084630E">
          <w:rPr>
            <w:noProof/>
          </w:rPr>
          <w:drawing>
            <wp:inline distT="0" distB="0" distL="0" distR="0" wp14:anchorId="47E1A8E9" wp14:editId="42CEE7D9">
              <wp:extent cx="6479540" cy="3291205"/>
              <wp:effectExtent l="0" t="0" r="0" b="4445"/>
              <wp:docPr id="175274289" name="Picture 17527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291205"/>
                      </a:xfrm>
                      <a:prstGeom prst="rect">
                        <a:avLst/>
                      </a:prstGeom>
                    </pic:spPr>
                  </pic:pic>
                </a:graphicData>
              </a:graphic>
            </wp:inline>
          </w:drawing>
        </w:r>
      </w:ins>
    </w:p>
    <w:p w14:paraId="112D0CCA" w14:textId="1940AEF7" w:rsidR="00EF004E" w:rsidRDefault="00EF004E" w:rsidP="006852CA">
      <w:pPr>
        <w:rPr>
          <w:rFonts w:ascii="Segoe UI Light" w:hAnsi="Segoe UI Light" w:cs="Segoe UI Light"/>
          <w:sz w:val="22"/>
          <w:szCs w:val="22"/>
        </w:rPr>
      </w:pPr>
    </w:p>
    <w:p w14:paraId="318FC67D" w14:textId="3EFFEFA7" w:rsidR="00975D05" w:rsidRDefault="003C0A9A" w:rsidP="006852CA">
      <w:pPr>
        <w:rPr>
          <w:rFonts w:ascii="Segoe UI Light" w:hAnsi="Segoe UI Light" w:cs="Segoe UI Light"/>
          <w:sz w:val="22"/>
          <w:szCs w:val="22"/>
        </w:rPr>
      </w:pPr>
      <w:del w:id="1452" w:author="Andrew Fryer (@DEEPFAT)" w:date="2017-12-13T14:46:00Z">
        <w:r w:rsidDel="00D93FB5">
          <w:rPr>
            <w:noProof/>
            <w:lang w:eastAsia="en-GB"/>
          </w:rPr>
          <w:drawing>
            <wp:inline distT="0" distB="0" distL="0" distR="0" wp14:anchorId="6D273DCA" wp14:editId="182E2646">
              <wp:extent cx="3580352" cy="3372592"/>
              <wp:effectExtent l="19050" t="19050" r="2032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962"/>
                      <a:stretch/>
                    </pic:blipFill>
                    <pic:spPr bwMode="auto">
                      <a:xfrm>
                        <a:off x="0" y="0"/>
                        <a:ext cx="3584238" cy="3376253"/>
                      </a:xfrm>
                      <a:prstGeom prst="rect">
                        <a:avLst/>
                      </a:prstGeom>
                      <a:ln w="19050">
                        <a:solidFill>
                          <a:schemeClr val="tx2">
                            <a:lumMod val="50000"/>
                          </a:schemeClr>
                        </a:solidFill>
                      </a:ln>
                      <a:extLst>
                        <a:ext uri="{53640926-AAD7-44D8-BBD7-CCE9431645EC}">
                          <a14:shadowObscured xmlns:a14="http://schemas.microsoft.com/office/drawing/2010/main"/>
                        </a:ext>
                      </a:extLst>
                    </pic:spPr>
                  </pic:pic>
                </a:graphicData>
              </a:graphic>
            </wp:inline>
          </w:drawing>
        </w:r>
      </w:del>
    </w:p>
    <w:p w14:paraId="2C721D9F" w14:textId="54EA55CF" w:rsidR="00EF45EC" w:rsidRDefault="006852CA" w:rsidP="006852CA">
      <w:pPr>
        <w:rPr>
          <w:rFonts w:ascii="Segoe UI Light" w:hAnsi="Segoe UI Light" w:cs="Segoe UI Light"/>
          <w:sz w:val="22"/>
          <w:szCs w:val="22"/>
        </w:rPr>
      </w:pPr>
      <w:r>
        <w:rPr>
          <w:rFonts w:ascii="Segoe UI Light" w:hAnsi="Segoe UI Light" w:cs="Segoe UI Light"/>
          <w:sz w:val="22"/>
          <w:szCs w:val="22"/>
        </w:rPr>
        <w:t xml:space="preserve">and this is what we are looking at. Our original experiment is still there as it was </w:t>
      </w:r>
      <w:r w:rsidR="00421614">
        <w:rPr>
          <w:rFonts w:ascii="Segoe UI Light" w:hAnsi="Segoe UI Light" w:cs="Segoe UI Light"/>
          <w:sz w:val="22"/>
          <w:szCs w:val="22"/>
        </w:rPr>
        <w:t xml:space="preserve">on the </w:t>
      </w:r>
      <w:r w:rsidR="00A428A6">
        <w:rPr>
          <w:rFonts w:ascii="Segoe UI Light" w:hAnsi="Segoe UI Light" w:cs="Segoe UI Light"/>
          <w:sz w:val="22"/>
          <w:szCs w:val="22"/>
        </w:rPr>
        <w:t>T</w:t>
      </w:r>
      <w:r w:rsidR="00421614">
        <w:rPr>
          <w:rFonts w:ascii="Segoe UI Light" w:hAnsi="Segoe UI Light" w:cs="Segoe UI Light"/>
          <w:sz w:val="22"/>
          <w:szCs w:val="22"/>
        </w:rPr>
        <w:t>raining experiment tab.</w:t>
      </w:r>
      <w:r w:rsidR="00A428A6">
        <w:rPr>
          <w:rFonts w:ascii="Segoe UI Light" w:hAnsi="Segoe UI Light" w:cs="Segoe UI Light"/>
          <w:sz w:val="22"/>
          <w:szCs w:val="22"/>
        </w:rPr>
        <w:t xml:space="preserve"> Note there are </w:t>
      </w:r>
      <w:del w:id="1453" w:author="Andrew Fryer (@DEEPFAT)" w:date="2017-12-13T14:47:00Z">
        <w:r w:rsidR="00EF45EC" w:rsidDel="002E230C">
          <w:rPr>
            <w:rFonts w:ascii="Segoe UI Light" w:hAnsi="Segoe UI Light" w:cs="Segoe UI Light"/>
            <w:sz w:val="22"/>
            <w:szCs w:val="22"/>
          </w:rPr>
          <w:delText xml:space="preserve"> </w:delText>
        </w:r>
      </w:del>
      <w:r w:rsidR="00EF45EC">
        <w:rPr>
          <w:rFonts w:ascii="Segoe UI Light" w:hAnsi="Segoe UI Light" w:cs="Segoe UI Light"/>
          <w:sz w:val="22"/>
          <w:szCs w:val="22"/>
        </w:rPr>
        <w:t>two new modules in blue, “Web service</w:t>
      </w:r>
      <w:r w:rsidR="006C4B6E">
        <w:rPr>
          <w:rFonts w:ascii="Segoe UI Light" w:hAnsi="Segoe UI Light" w:cs="Segoe UI Light"/>
          <w:sz w:val="22"/>
          <w:szCs w:val="22"/>
        </w:rPr>
        <w:t xml:space="preserve"> input</w:t>
      </w:r>
      <w:r w:rsidR="00EF45EC">
        <w:rPr>
          <w:rFonts w:ascii="Segoe UI Light" w:hAnsi="Segoe UI Light" w:cs="Segoe UI Light"/>
          <w:sz w:val="22"/>
          <w:szCs w:val="22"/>
        </w:rPr>
        <w:t>”</w:t>
      </w:r>
      <w:r w:rsidR="006C4B6E">
        <w:rPr>
          <w:rFonts w:ascii="Segoe UI Light" w:hAnsi="Segoe UI Light" w:cs="Segoe UI Light"/>
          <w:sz w:val="22"/>
          <w:szCs w:val="22"/>
        </w:rPr>
        <w:t xml:space="preserve"> and </w:t>
      </w:r>
      <w:r w:rsidR="00EF45EC">
        <w:rPr>
          <w:rFonts w:ascii="Segoe UI Light" w:hAnsi="Segoe UI Light" w:cs="Segoe UI Light"/>
          <w:sz w:val="22"/>
          <w:szCs w:val="22"/>
        </w:rPr>
        <w:t xml:space="preserve">“Web service </w:t>
      </w:r>
      <w:r w:rsidR="006C4B6E">
        <w:rPr>
          <w:rFonts w:ascii="Segoe UI Light" w:hAnsi="Segoe UI Light" w:cs="Segoe UI Light"/>
          <w:sz w:val="22"/>
          <w:szCs w:val="22"/>
        </w:rPr>
        <w:t>output</w:t>
      </w:r>
      <w:r w:rsidR="00EF45EC">
        <w:rPr>
          <w:rFonts w:ascii="Segoe UI Light" w:hAnsi="Segoe UI Light" w:cs="Segoe UI Light"/>
          <w:sz w:val="22"/>
          <w:szCs w:val="22"/>
        </w:rPr>
        <w:t>” which represent the data format that will flow into and out of the web service we are creating</w:t>
      </w:r>
      <w:r w:rsidR="003C0A9A">
        <w:rPr>
          <w:rFonts w:ascii="Segoe UI Light" w:hAnsi="Segoe UI Light" w:cs="Segoe UI Light"/>
          <w:sz w:val="22"/>
          <w:szCs w:val="22"/>
        </w:rPr>
        <w:t>.</w:t>
      </w:r>
      <w:r w:rsidR="00A428A6">
        <w:rPr>
          <w:rFonts w:ascii="Segoe UI Light" w:hAnsi="Segoe UI Light" w:cs="Segoe UI Light"/>
          <w:sz w:val="22"/>
          <w:szCs w:val="22"/>
        </w:rPr>
        <w:t xml:space="preserve"> </w:t>
      </w:r>
      <w:r w:rsidR="00EF45EC">
        <w:rPr>
          <w:rFonts w:ascii="Segoe UI Light" w:hAnsi="Segoe UI Light" w:cs="Segoe UI Light"/>
          <w:sz w:val="22"/>
          <w:szCs w:val="22"/>
        </w:rPr>
        <w:t>The Web service input will use the same fields as the input to the module it is connected to</w:t>
      </w:r>
      <w:ins w:id="1454" w:author="Frances Tibble" w:date="2017-12-14T09:41:00Z">
        <w:r w:rsidR="2C4F0FC6">
          <w:rPr>
            <w:rFonts w:ascii="Segoe UI Light" w:hAnsi="Segoe UI Light" w:cs="Segoe UI Light"/>
            <w:sz w:val="22"/>
            <w:szCs w:val="22"/>
          </w:rPr>
          <w:t>,</w:t>
        </w:r>
      </w:ins>
      <w:r w:rsidR="00EF45EC">
        <w:rPr>
          <w:rFonts w:ascii="Segoe UI Light" w:hAnsi="Segoe UI Light" w:cs="Segoe UI Light"/>
          <w:sz w:val="22"/>
          <w:szCs w:val="22"/>
        </w:rPr>
        <w:t xml:space="preserve"> </w:t>
      </w:r>
      <w:r w:rsidR="00A428A6">
        <w:rPr>
          <w:rFonts w:ascii="Segoe UI Light" w:hAnsi="Segoe UI Light" w:cs="Segoe UI Light"/>
          <w:sz w:val="22"/>
          <w:szCs w:val="22"/>
        </w:rPr>
        <w:t>in this case what flows into the top metadata module</w:t>
      </w:r>
      <w:r w:rsidR="00056205">
        <w:rPr>
          <w:rFonts w:ascii="Segoe UI Light" w:hAnsi="Segoe UI Light" w:cs="Segoe UI Light"/>
          <w:sz w:val="22"/>
          <w:szCs w:val="22"/>
        </w:rPr>
        <w:t>.</w:t>
      </w:r>
    </w:p>
    <w:p w14:paraId="742B9601" w14:textId="044B49F9" w:rsidR="003C0A9A" w:rsidRDefault="003C0A9A" w:rsidP="006852CA">
      <w:pPr>
        <w:rPr>
          <w:rFonts w:ascii="Segoe UI Light" w:hAnsi="Segoe UI Light" w:cs="Segoe UI Light"/>
          <w:sz w:val="22"/>
          <w:szCs w:val="22"/>
        </w:rPr>
      </w:pPr>
    </w:p>
    <w:p w14:paraId="3C16C441" w14:textId="2A4C8E58" w:rsidR="00062158" w:rsidRDefault="00A428A6" w:rsidP="006852CA">
      <w:pPr>
        <w:rPr>
          <w:ins w:id="1455" w:author="Andrew Fryer (@DEEPFAT)" w:date="2017-12-13T15:26:00Z"/>
          <w:rFonts w:ascii="Segoe UI Light" w:hAnsi="Segoe UI Light" w:cs="Segoe UI Light"/>
          <w:sz w:val="22"/>
          <w:szCs w:val="22"/>
        </w:rPr>
      </w:pPr>
      <w:r>
        <w:rPr>
          <w:rFonts w:ascii="Segoe UI Light" w:hAnsi="Segoe UI Light" w:cs="Segoe UI Light"/>
          <w:sz w:val="22"/>
          <w:szCs w:val="22"/>
        </w:rPr>
        <w:t>While t</w:t>
      </w:r>
      <w:r w:rsidR="00056205">
        <w:rPr>
          <w:rFonts w:ascii="Segoe UI Light" w:hAnsi="Segoe UI Light" w:cs="Segoe UI Light"/>
          <w:sz w:val="22"/>
          <w:szCs w:val="22"/>
        </w:rPr>
        <w:t xml:space="preserve">he wizard has done a </w:t>
      </w:r>
      <w:r>
        <w:rPr>
          <w:rFonts w:ascii="Segoe UI Light" w:hAnsi="Segoe UI Light" w:cs="Segoe UI Light"/>
          <w:sz w:val="22"/>
          <w:szCs w:val="22"/>
        </w:rPr>
        <w:t>basic</w:t>
      </w:r>
      <w:r w:rsidR="00056205">
        <w:rPr>
          <w:rFonts w:ascii="Segoe UI Light" w:hAnsi="Segoe UI Light" w:cs="Segoe UI Light"/>
          <w:sz w:val="22"/>
          <w:szCs w:val="22"/>
        </w:rPr>
        <w:t xml:space="preserve"> job of placing where the input and outputs on our predictive experiment </w:t>
      </w:r>
      <w:ins w:id="1456" w:author="Frances Tibble" w:date="2017-12-14T09:41:00Z">
        <w:r w:rsidR="2C4F0FC6">
          <w:rPr>
            <w:rFonts w:ascii="Segoe UI Light" w:hAnsi="Segoe UI Light" w:cs="Segoe UI Light"/>
            <w:sz w:val="22"/>
            <w:szCs w:val="22"/>
          </w:rPr>
          <w:t xml:space="preserve">are, </w:t>
        </w:r>
      </w:ins>
      <w:r w:rsidR="00056205">
        <w:rPr>
          <w:rFonts w:ascii="Segoe UI Light" w:hAnsi="Segoe UI Light" w:cs="Segoe UI Light"/>
          <w:sz w:val="22"/>
          <w:szCs w:val="22"/>
        </w:rPr>
        <w:t xml:space="preserve">it is not perfect.  The data flowing through </w:t>
      </w:r>
      <w:ins w:id="1457" w:author="Frances Tibble" w:date="2017-12-14T09:41:00Z">
        <w:r w:rsidR="64E129E9">
          <w:rPr>
            <w:rFonts w:ascii="Segoe UI Light" w:hAnsi="Segoe UI Light" w:cs="Segoe UI Light"/>
            <w:sz w:val="22"/>
            <w:szCs w:val="22"/>
          </w:rPr>
          <w:t>'</w:t>
        </w:r>
      </w:ins>
      <w:r w:rsidR="00056205">
        <w:rPr>
          <w:rFonts w:ascii="Segoe UI Light" w:hAnsi="Segoe UI Light" w:cs="Segoe UI Light"/>
          <w:sz w:val="22"/>
          <w:szCs w:val="22"/>
        </w:rPr>
        <w:t>feed 1</w:t>
      </w:r>
      <w:ins w:id="1458" w:author="Frances Tibble" w:date="2017-12-14T09:41:00Z">
        <w:r w:rsidR="64E129E9">
          <w:rPr>
            <w:rFonts w:ascii="Segoe UI Light" w:hAnsi="Segoe UI Light" w:cs="Segoe UI Light"/>
            <w:sz w:val="22"/>
            <w:szCs w:val="22"/>
          </w:rPr>
          <w:t>'</w:t>
        </w:r>
      </w:ins>
      <w:r w:rsidR="00056205">
        <w:rPr>
          <w:rFonts w:ascii="Segoe UI Light" w:hAnsi="Segoe UI Light" w:cs="Segoe UI Light"/>
          <w:sz w:val="22"/>
          <w:szCs w:val="22"/>
        </w:rPr>
        <w:t xml:space="preserve"> in the above diagram contains our label (</w:t>
      </w:r>
      <w:proofErr w:type="spellStart"/>
      <w:del w:id="1459" w:author="Andrew Fryer (@DEEPFAT)" w:date="2017-12-13T15:21:00Z">
        <w:r w:rsidR="00056205" w:rsidDel="006D550B">
          <w:rPr>
            <w:rFonts w:ascii="Segoe UI Light" w:hAnsi="Segoe UI Light" w:cs="Segoe UI Light"/>
            <w:sz w:val="22"/>
            <w:szCs w:val="22"/>
          </w:rPr>
          <w:delText>ArrDel15</w:delText>
        </w:r>
      </w:del>
      <w:ins w:id="1460" w:author="Andrew Fryer (@DEEPFAT)" w:date="2017-12-13T15:21:00Z">
        <w:r w:rsidR="006D550B">
          <w:rPr>
            <w:rFonts w:ascii="Segoe UI Light" w:hAnsi="Segoe UI Light" w:cs="Segoe UI Light"/>
            <w:sz w:val="22"/>
            <w:szCs w:val="22"/>
          </w:rPr>
          <w:t>HasDiabetes</w:t>
        </w:r>
      </w:ins>
      <w:proofErr w:type="spellEnd"/>
      <w:r w:rsidR="00056205">
        <w:rPr>
          <w:rFonts w:ascii="Segoe UI Light" w:hAnsi="Segoe UI Light" w:cs="Segoe UI Light"/>
          <w:sz w:val="22"/>
          <w:szCs w:val="22"/>
        </w:rPr>
        <w:t>) which is what we are trying to predict.  While this is valid for training we shouldn’t have it here</w:t>
      </w:r>
      <w:ins w:id="1461" w:author="Andrew Fryer (@DEEPFAT)" w:date="2017-12-13T15:26:00Z">
        <w:r w:rsidR="00062158">
          <w:rPr>
            <w:rFonts w:ascii="Segoe UI Light" w:hAnsi="Segoe UI Light" w:cs="Segoe UI Light"/>
            <w:sz w:val="22"/>
            <w:szCs w:val="22"/>
          </w:rPr>
          <w:t>.</w:t>
        </w:r>
      </w:ins>
      <w:r w:rsidR="00056205">
        <w:rPr>
          <w:rFonts w:ascii="Segoe UI Light" w:hAnsi="Segoe UI Light" w:cs="Segoe UI Light"/>
          <w:sz w:val="22"/>
          <w:szCs w:val="22"/>
        </w:rPr>
        <w:t xml:space="preserve"> </w:t>
      </w:r>
    </w:p>
    <w:p w14:paraId="3032F294" w14:textId="4A40F95A" w:rsidR="00A608BA" w:rsidRDefault="00062158" w:rsidP="006852CA">
      <w:pPr>
        <w:rPr>
          <w:ins w:id="1462" w:author="Andrew Fryer (@DEEPFAT)" w:date="2017-12-13T15:25:00Z"/>
          <w:rFonts w:ascii="Segoe UI Light" w:hAnsi="Segoe UI Light" w:cs="Segoe UI Light"/>
          <w:sz w:val="22"/>
          <w:szCs w:val="22"/>
        </w:rPr>
      </w:pPr>
      <w:ins w:id="1463" w:author="Andrew Fryer (@DEEPFAT)" w:date="2017-12-13T15:26:00Z">
        <w:r>
          <w:rPr>
            <w:rFonts w:ascii="Segoe UI Light" w:hAnsi="Segoe UI Light" w:cs="Segoe UI Light"/>
            <w:sz w:val="22"/>
            <w:szCs w:val="22"/>
          </w:rPr>
          <w:t xml:space="preserve">First we flip the toggle switch to experiment </w:t>
        </w:r>
        <w:proofErr w:type="gramStart"/>
        <w:r>
          <w:rPr>
            <w:rFonts w:ascii="Segoe UI Light" w:hAnsi="Segoe UI Light" w:cs="Segoe UI Light"/>
            <w:sz w:val="22"/>
            <w:szCs w:val="22"/>
          </w:rPr>
          <w:t>mode  at</w:t>
        </w:r>
        <w:proofErr w:type="gramEnd"/>
        <w:r>
          <w:rPr>
            <w:rFonts w:ascii="Segoe UI Light" w:hAnsi="Segoe UI Light" w:cs="Segoe UI Light"/>
            <w:sz w:val="22"/>
            <w:szCs w:val="22"/>
          </w:rPr>
          <w:t xml:space="preserve"> the bottom of the experiment.  Then we can more clearly see what is going on. Now</w:t>
        </w:r>
      </w:ins>
      <w:del w:id="1464" w:author="Andrew Fryer (@DEEPFAT)" w:date="2017-12-13T15:26:00Z">
        <w:r w:rsidR="00056205" w:rsidDel="00062158">
          <w:rPr>
            <w:rFonts w:ascii="Segoe UI Light" w:hAnsi="Segoe UI Light" w:cs="Segoe UI Light"/>
            <w:sz w:val="22"/>
            <w:szCs w:val="22"/>
          </w:rPr>
          <w:delText xml:space="preserve">so </w:delText>
        </w:r>
      </w:del>
      <w:ins w:id="1465" w:author="Andrew Fryer (@DEEPFAT)" w:date="2017-12-13T15:26:00Z">
        <w:r>
          <w:rPr>
            <w:rFonts w:ascii="Segoe UI Light" w:hAnsi="Segoe UI Light" w:cs="Segoe UI Light"/>
            <w:sz w:val="22"/>
            <w:szCs w:val="22"/>
          </w:rPr>
          <w:t xml:space="preserve"> </w:t>
        </w:r>
      </w:ins>
      <w:r w:rsidR="00056205">
        <w:rPr>
          <w:rFonts w:ascii="Segoe UI Light" w:hAnsi="Segoe UI Light" w:cs="Segoe UI Light"/>
          <w:sz w:val="22"/>
          <w:szCs w:val="22"/>
        </w:rPr>
        <w:t xml:space="preserve">we can </w:t>
      </w:r>
      <w:ins w:id="1466" w:author="Andrew Fryer (@DEEPFAT)" w:date="2017-12-13T15:27:00Z">
        <w:r w:rsidR="009E6E32">
          <w:rPr>
            <w:rFonts w:ascii="Segoe UI Light" w:hAnsi="Segoe UI Light" w:cs="Segoe UI Light"/>
            <w:sz w:val="22"/>
            <w:szCs w:val="22"/>
          </w:rPr>
          <w:t xml:space="preserve">reconnect </w:t>
        </w:r>
      </w:ins>
      <w:del w:id="1467" w:author="Andrew Fryer (@DEEPFAT)" w:date="2017-12-13T15:27:00Z">
        <w:r w:rsidR="00056205" w:rsidDel="009E6E32">
          <w:rPr>
            <w:rFonts w:ascii="Segoe UI Light" w:hAnsi="Segoe UI Light" w:cs="Segoe UI Light"/>
            <w:sz w:val="22"/>
            <w:szCs w:val="22"/>
          </w:rPr>
          <w:delText>eliminate</w:delText>
        </w:r>
        <w:r w:rsidR="00CD36AD" w:rsidDel="009E6E32">
          <w:rPr>
            <w:rFonts w:ascii="Segoe UI Light" w:hAnsi="Segoe UI Light" w:cs="Segoe UI Light"/>
            <w:sz w:val="22"/>
            <w:szCs w:val="22"/>
          </w:rPr>
          <w:delText xml:space="preserve"> it</w:delText>
        </w:r>
        <w:r w:rsidR="00056205" w:rsidDel="009E6E32">
          <w:rPr>
            <w:rFonts w:ascii="Segoe UI Light" w:hAnsi="Segoe UI Light" w:cs="Segoe UI Light"/>
            <w:sz w:val="22"/>
            <w:szCs w:val="22"/>
          </w:rPr>
          <w:delText xml:space="preserve"> by </w:delText>
        </w:r>
        <w:r w:rsidR="00CD36AD" w:rsidDel="009E6E32">
          <w:rPr>
            <w:rFonts w:ascii="Segoe UI Light" w:hAnsi="Segoe UI Light" w:cs="Segoe UI Light"/>
            <w:sz w:val="22"/>
            <w:szCs w:val="22"/>
          </w:rPr>
          <w:delText xml:space="preserve">moving </w:delText>
        </w:r>
      </w:del>
      <w:r w:rsidR="00CD36AD">
        <w:rPr>
          <w:rFonts w:ascii="Segoe UI Light" w:hAnsi="Segoe UI Light" w:cs="Segoe UI Light"/>
          <w:sz w:val="22"/>
          <w:szCs w:val="22"/>
        </w:rPr>
        <w:t xml:space="preserve">the Web service input to connect with the score model module and </w:t>
      </w:r>
      <w:r w:rsidR="00056205">
        <w:rPr>
          <w:rFonts w:ascii="Segoe UI Light" w:hAnsi="Segoe UI Light" w:cs="Segoe UI Light"/>
          <w:sz w:val="22"/>
          <w:szCs w:val="22"/>
        </w:rPr>
        <w:t>adding a</w:t>
      </w:r>
      <w:r w:rsidR="00E933CD">
        <w:rPr>
          <w:rFonts w:ascii="Segoe UI Light" w:hAnsi="Segoe UI Light" w:cs="Segoe UI Light"/>
          <w:sz w:val="22"/>
          <w:szCs w:val="22"/>
        </w:rPr>
        <w:t xml:space="preserve"> ‘Select columns in a Dataset’</w:t>
      </w:r>
      <w:r w:rsidR="00056205">
        <w:rPr>
          <w:rFonts w:ascii="Segoe UI Light" w:hAnsi="Segoe UI Light" w:cs="Segoe UI Light"/>
          <w:sz w:val="22"/>
          <w:szCs w:val="22"/>
        </w:rPr>
        <w:t xml:space="preserve"> module as shown</w:t>
      </w:r>
      <w:r w:rsidR="00A608BA">
        <w:rPr>
          <w:rFonts w:ascii="Segoe UI Light" w:hAnsi="Segoe UI Light" w:cs="Segoe UI Light"/>
          <w:sz w:val="22"/>
          <w:szCs w:val="22"/>
        </w:rPr>
        <w:t>:</w:t>
      </w:r>
    </w:p>
    <w:p w14:paraId="4AB5C5D8" w14:textId="590147F7" w:rsidR="006534EE" w:rsidDel="00062158" w:rsidRDefault="006534EE" w:rsidP="006852CA">
      <w:pPr>
        <w:rPr>
          <w:del w:id="1468" w:author="Andrew Fryer (@DEEPFAT)" w:date="2017-12-13T15:26:00Z"/>
          <w:rFonts w:ascii="Segoe UI Light" w:hAnsi="Segoe UI Light" w:cs="Segoe UI Light"/>
          <w:sz w:val="22"/>
          <w:szCs w:val="22"/>
        </w:rPr>
      </w:pPr>
    </w:p>
    <w:p w14:paraId="2A6F718E" w14:textId="0C4A1CC8" w:rsidR="00A608BA" w:rsidRDefault="00A608BA" w:rsidP="006852CA">
      <w:pPr>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658255" behindDoc="0" locked="0" layoutInCell="1" allowOverlap="1" wp14:anchorId="1DA9E2EB" wp14:editId="256A4ABA">
                <wp:simplePos x="0" y="0"/>
                <wp:positionH relativeFrom="column">
                  <wp:posOffset>1557101</wp:posOffset>
                </wp:positionH>
                <wp:positionV relativeFrom="paragraph">
                  <wp:posOffset>3190535</wp:posOffset>
                </wp:positionV>
                <wp:extent cx="498370" cy="252248"/>
                <wp:effectExtent l="57150" t="57150" r="111760" b="109855"/>
                <wp:wrapNone/>
                <wp:docPr id="40" name="Rectangle 40"/>
                <wp:cNvGraphicFramePr/>
                <a:graphic xmlns:a="http://schemas.openxmlformats.org/drawingml/2006/main">
                  <a:graphicData uri="http://schemas.microsoft.com/office/word/2010/wordprocessingShape">
                    <wps:wsp>
                      <wps:cNvSpPr/>
                      <wps:spPr>
                        <a:xfrm>
                          <a:off x="0" y="0"/>
                          <a:ext cx="498370" cy="252248"/>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F2975" id="Rectangle 40" o:spid="_x0000_s1026" style="position:absolute;margin-left:122.6pt;margin-top:251.2pt;width:39.25pt;height:19.8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" filled="f" strokecolor="#ffc000" strokeweight="3pt">
                <v:shadow on="t" color="black" opacity="26214f" origin="-.5,-.5" offset=".74836mm,.74836mm"/>
              </v:rect>
            </w:pict>
          </mc:Fallback>
        </mc:AlternateContent>
      </w:r>
      <w:ins w:id="1469" w:author="Andrew Fryer (@DEEPFAT)" w:date="2017-12-13T15:24:00Z">
        <w:r w:rsidR="00CE7C23">
          <w:rPr>
            <w:noProof/>
          </w:rPr>
          <w:drawing>
            <wp:inline distT="0" distB="0" distL="0" distR="0" wp14:anchorId="32D5A158" wp14:editId="617A15BF">
              <wp:extent cx="3484149" cy="3488588"/>
              <wp:effectExtent l="0" t="0" r="2540" b="0"/>
              <wp:docPr id="175274290" name="Picture 17527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752" cy="3498204"/>
                      </a:xfrm>
                      <a:prstGeom prst="rect">
                        <a:avLst/>
                      </a:prstGeom>
                    </pic:spPr>
                  </pic:pic>
                </a:graphicData>
              </a:graphic>
            </wp:inline>
          </w:drawing>
        </w:r>
      </w:ins>
      <w:del w:id="1470" w:author="Andrew Fryer (@DEEPFAT)" w:date="2017-12-13T15:24:00Z">
        <w:r w:rsidDel="00A07812">
          <w:rPr>
            <w:noProof/>
            <w:lang w:eastAsia="en-GB"/>
          </w:rPr>
          <w:drawing>
            <wp:inline distT="0" distB="0" distL="0" distR="0" wp14:anchorId="4DA4C52F" wp14:editId="123EDBBB">
              <wp:extent cx="3468414" cy="2576692"/>
              <wp:effectExtent l="19050" t="19050" r="1778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73250" cy="2580285"/>
                      </a:xfrm>
                      <a:prstGeom prst="rect">
                        <a:avLst/>
                      </a:prstGeom>
                      <a:ln>
                        <a:solidFill>
                          <a:schemeClr val="tx2">
                            <a:lumMod val="75000"/>
                          </a:schemeClr>
                        </a:solidFill>
                      </a:ln>
                    </pic:spPr>
                  </pic:pic>
                </a:graphicData>
              </a:graphic>
            </wp:inline>
          </w:drawing>
        </w:r>
      </w:del>
    </w:p>
    <w:p w14:paraId="609D3DE1" w14:textId="39AADAAC" w:rsidR="00056205" w:rsidRDefault="00056205" w:rsidP="006852CA">
      <w:pPr>
        <w:rPr>
          <w:rFonts w:ascii="Segoe UI Light" w:hAnsi="Segoe UI Light" w:cs="Segoe UI Light"/>
          <w:sz w:val="22"/>
          <w:szCs w:val="22"/>
        </w:rPr>
      </w:pPr>
      <w:del w:id="1471" w:author="Andrew Fryer (@DEEPFAT)" w:date="2017-12-13T15:27:00Z">
        <w:r w:rsidDel="009E6E32">
          <w:rPr>
            <w:rFonts w:ascii="Segoe UI Light" w:hAnsi="Segoe UI Light" w:cs="Segoe UI Light"/>
            <w:sz w:val="22"/>
            <w:szCs w:val="22"/>
          </w:rPr>
          <w:delText>an</w:delText>
        </w:r>
        <w:r w:rsidR="00E933CD" w:rsidDel="009E6E32">
          <w:rPr>
            <w:rFonts w:ascii="Segoe UI Light" w:hAnsi="Segoe UI Light" w:cs="Segoe UI Light"/>
            <w:sz w:val="22"/>
            <w:szCs w:val="22"/>
          </w:rPr>
          <w:delText>d</w:delText>
        </w:r>
        <w:r w:rsidDel="009E6E32">
          <w:rPr>
            <w:rFonts w:ascii="Segoe UI Light" w:hAnsi="Segoe UI Light" w:cs="Segoe UI Light"/>
            <w:sz w:val="22"/>
            <w:szCs w:val="22"/>
          </w:rPr>
          <w:delText xml:space="preserve"> </w:delText>
        </w:r>
      </w:del>
      <w:r>
        <w:rPr>
          <w:rFonts w:ascii="Segoe UI Light" w:hAnsi="Segoe UI Light" w:cs="Segoe UI Light"/>
          <w:sz w:val="22"/>
          <w:szCs w:val="22"/>
        </w:rPr>
        <w:t>se</w:t>
      </w:r>
      <w:r w:rsidR="00E933CD">
        <w:rPr>
          <w:rFonts w:ascii="Segoe UI Light" w:hAnsi="Segoe UI Light" w:cs="Segoe UI Light"/>
          <w:sz w:val="22"/>
          <w:szCs w:val="22"/>
        </w:rPr>
        <w:t>t</w:t>
      </w:r>
      <w:r w:rsidR="00975FC6">
        <w:rPr>
          <w:rFonts w:ascii="Segoe UI Light" w:hAnsi="Segoe UI Light" w:cs="Segoe UI Light"/>
          <w:sz w:val="22"/>
          <w:szCs w:val="22"/>
        </w:rPr>
        <w:t xml:space="preserve"> this</w:t>
      </w:r>
      <w:r w:rsidR="00A608BA">
        <w:rPr>
          <w:rFonts w:ascii="Segoe UI Light" w:hAnsi="Segoe UI Light" w:cs="Segoe UI Light"/>
          <w:sz w:val="22"/>
          <w:szCs w:val="22"/>
        </w:rPr>
        <w:t xml:space="preserve"> module</w:t>
      </w:r>
      <w:r w:rsidR="00975FC6">
        <w:rPr>
          <w:rFonts w:ascii="Segoe UI Light" w:hAnsi="Segoe UI Light" w:cs="Segoe UI Light"/>
          <w:sz w:val="22"/>
          <w:szCs w:val="22"/>
        </w:rPr>
        <w:t xml:space="preserve"> to exclude all</w:t>
      </w:r>
      <w:r w:rsidR="00A608BA">
        <w:rPr>
          <w:rFonts w:ascii="Segoe UI Light" w:hAnsi="Segoe UI Light" w:cs="Segoe UI Light"/>
          <w:sz w:val="22"/>
          <w:szCs w:val="22"/>
        </w:rPr>
        <w:t xml:space="preserve"> labels:</w:t>
      </w:r>
    </w:p>
    <w:p w14:paraId="553A0934" w14:textId="13BEB827" w:rsidR="006852CA" w:rsidRDefault="00A608BA" w:rsidP="006852CA">
      <w:pPr>
        <w:rPr>
          <w:rFonts w:ascii="Segoe UI Light" w:hAnsi="Segoe UI Light" w:cs="Segoe UI Light"/>
          <w:sz w:val="22"/>
          <w:szCs w:val="22"/>
        </w:rPr>
      </w:pPr>
      <w:r>
        <w:rPr>
          <w:noProof/>
          <w:lang w:eastAsia="en-GB"/>
        </w:rPr>
        <w:drawing>
          <wp:inline distT="0" distB="0" distL="0" distR="0" wp14:anchorId="16AB75A1" wp14:editId="6345EC4F">
            <wp:extent cx="3523878" cy="1765738"/>
            <wp:effectExtent l="19050" t="19050" r="1968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0444" cy="1774039"/>
                    </a:xfrm>
                    <a:prstGeom prst="rect">
                      <a:avLst/>
                    </a:prstGeom>
                    <a:ln>
                      <a:solidFill>
                        <a:schemeClr val="tx2">
                          <a:lumMod val="75000"/>
                        </a:schemeClr>
                      </a:solidFill>
                    </a:ln>
                  </pic:spPr>
                </pic:pic>
              </a:graphicData>
            </a:graphic>
          </wp:inline>
        </w:drawing>
      </w:r>
      <w:r w:rsidR="006852CA" w:rsidRPr="006852CA">
        <w:rPr>
          <w:rFonts w:ascii="Segoe UI Light" w:hAnsi="Segoe UI Light" w:cs="Segoe UI Light"/>
          <w:sz w:val="22"/>
          <w:szCs w:val="22"/>
        </w:rPr>
        <w:t xml:space="preserve"> </w:t>
      </w:r>
    </w:p>
    <w:p w14:paraId="63926E74" w14:textId="3B96D1DA" w:rsidR="00160E2B" w:rsidRDefault="006852CA" w:rsidP="006852CA">
      <w:pPr>
        <w:rPr>
          <w:rFonts w:ascii="Segoe UI Light" w:hAnsi="Segoe UI Light" w:cs="Segoe UI Light"/>
          <w:sz w:val="22"/>
          <w:szCs w:val="22"/>
        </w:rPr>
      </w:pPr>
      <w:r>
        <w:rPr>
          <w:rFonts w:ascii="Segoe UI Light" w:hAnsi="Segoe UI Light" w:cs="Segoe UI Light"/>
          <w:sz w:val="22"/>
          <w:szCs w:val="22"/>
        </w:rPr>
        <w:t xml:space="preserve">If we </w:t>
      </w:r>
      <w:r w:rsidR="00A608BA">
        <w:rPr>
          <w:rFonts w:ascii="Segoe UI Light" w:hAnsi="Segoe UI Light" w:cs="Segoe UI Light"/>
          <w:sz w:val="22"/>
          <w:szCs w:val="22"/>
        </w:rPr>
        <w:t xml:space="preserve">now </w:t>
      </w:r>
      <w:r>
        <w:rPr>
          <w:rFonts w:ascii="Segoe UI Light" w:hAnsi="Segoe UI Light" w:cs="Segoe UI Light"/>
          <w:sz w:val="22"/>
          <w:szCs w:val="22"/>
        </w:rPr>
        <w:t>think about what fields we want to return to the application or web site that will call our web service we are creat</w:t>
      </w:r>
      <w:r w:rsidR="00A608BA">
        <w:rPr>
          <w:rFonts w:ascii="Segoe UI Light" w:hAnsi="Segoe UI Light" w:cs="Segoe UI Light"/>
          <w:sz w:val="22"/>
          <w:szCs w:val="22"/>
        </w:rPr>
        <w:t xml:space="preserve">ing, then all we need </w:t>
      </w:r>
      <w:r>
        <w:rPr>
          <w:rFonts w:ascii="Segoe UI Light" w:hAnsi="Segoe UI Light" w:cs="Segoe UI Light"/>
          <w:sz w:val="22"/>
          <w:szCs w:val="22"/>
        </w:rPr>
        <w:t xml:space="preserve">are the scored labels (the prediction) and scored probabilities (the probability of the prediction being true).  So we should add another </w:t>
      </w:r>
      <w:r w:rsidR="00E933CD">
        <w:rPr>
          <w:rFonts w:ascii="Segoe UI Light" w:hAnsi="Segoe UI Light" w:cs="Segoe UI Light"/>
          <w:sz w:val="22"/>
          <w:szCs w:val="22"/>
        </w:rPr>
        <w:t xml:space="preserve">‘Select columns in a Dataset’ </w:t>
      </w:r>
      <w:r>
        <w:rPr>
          <w:rFonts w:ascii="Segoe UI Light" w:hAnsi="Segoe UI Light" w:cs="Segoe UI Light"/>
          <w:sz w:val="22"/>
          <w:szCs w:val="22"/>
        </w:rPr>
        <w:t xml:space="preserve">module as shown to just return those </w:t>
      </w:r>
      <w:r w:rsidR="00A608BA">
        <w:rPr>
          <w:rFonts w:ascii="Segoe UI Light" w:hAnsi="Segoe UI Light" w:cs="Segoe UI Light"/>
          <w:sz w:val="22"/>
          <w:szCs w:val="22"/>
        </w:rPr>
        <w:t>fields</w:t>
      </w:r>
      <w:ins w:id="1472" w:author="Andrew Fryer (@DEEPFAT)" w:date="2017-12-13T15:49:00Z">
        <w:r w:rsidR="00136C10">
          <w:rPr>
            <w:rFonts w:ascii="Segoe UI Light" w:hAnsi="Segoe UI Light" w:cs="Segoe UI Light"/>
            <w:sz w:val="22"/>
            <w:szCs w:val="22"/>
          </w:rPr>
          <w:t xml:space="preserve"> (in the colum</w:t>
        </w:r>
      </w:ins>
      <w:ins w:id="1473" w:author="Andrew Fryer (@DEEPFAT)" w:date="2017-12-13T15:50:00Z">
        <w:r w:rsidR="00136C10">
          <w:rPr>
            <w:rFonts w:ascii="Segoe UI Light" w:hAnsi="Segoe UI Light" w:cs="Segoe UI Light"/>
            <w:sz w:val="22"/>
            <w:szCs w:val="22"/>
          </w:rPr>
          <w:t>ns selector</w:t>
        </w:r>
        <w:proofErr w:type="gramStart"/>
        <w:r w:rsidR="00136C10">
          <w:rPr>
            <w:rFonts w:ascii="Segoe UI Light" w:hAnsi="Segoe UI Light" w:cs="Segoe UI Light"/>
            <w:sz w:val="22"/>
            <w:szCs w:val="22"/>
          </w:rPr>
          <w:t xml:space="preserve">) </w:t>
        </w:r>
      </w:ins>
      <w:r w:rsidR="00A608BA">
        <w:rPr>
          <w:rFonts w:ascii="Segoe UI Light" w:hAnsi="Segoe UI Light" w:cs="Segoe UI Light"/>
          <w:sz w:val="22"/>
          <w:szCs w:val="22"/>
        </w:rPr>
        <w:t>:</w:t>
      </w:r>
      <w:proofErr w:type="gramEnd"/>
    </w:p>
    <w:p w14:paraId="1E28758C" w14:textId="000F0953" w:rsidR="00A608BA" w:rsidRDefault="00A608BA" w:rsidP="006852CA">
      <w:pPr>
        <w:rPr>
          <w:rFonts w:ascii="Segoe UI Light" w:hAnsi="Segoe UI Light" w:cs="Segoe UI Light"/>
          <w:sz w:val="22"/>
          <w:szCs w:val="22"/>
        </w:rPr>
      </w:pPr>
      <w:del w:id="1474" w:author="Andrew Fryer (@DEEPFAT)" w:date="2017-12-13T15:29:00Z">
        <w:r w:rsidDel="004C78E4">
          <w:rPr>
            <w:noProof/>
            <w:lang w:eastAsia="en-GB"/>
          </w:rPr>
          <w:lastRenderedPageBreak/>
          <w:drawing>
            <wp:inline distT="0" distB="0" distL="0" distR="0" wp14:anchorId="06B89A8B" wp14:editId="02F5CF93">
              <wp:extent cx="4883369" cy="2313905"/>
              <wp:effectExtent l="19050" t="19050" r="1270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0050" cy="2317071"/>
                      </a:xfrm>
                      <a:prstGeom prst="rect">
                        <a:avLst/>
                      </a:prstGeom>
                      <a:ln>
                        <a:solidFill>
                          <a:schemeClr val="tx2">
                            <a:lumMod val="75000"/>
                          </a:schemeClr>
                        </a:solidFill>
                      </a:ln>
                    </pic:spPr>
                  </pic:pic>
                </a:graphicData>
              </a:graphic>
            </wp:inline>
          </w:drawing>
        </w:r>
      </w:del>
      <w:ins w:id="1475" w:author="Andrew Fryer (@DEEPFAT)" w:date="2017-12-13T15:29:00Z">
        <w:r w:rsidR="004C78E4" w:rsidRPr="004C78E4">
          <w:rPr>
            <w:noProof/>
          </w:rPr>
          <w:t xml:space="preserve"> </w:t>
        </w:r>
      </w:ins>
      <w:ins w:id="1476" w:author="Andrew Fryer (@DEEPFAT)" w:date="2017-12-13T15:49:00Z">
        <w:r w:rsidR="004A71A5">
          <w:rPr>
            <w:noProof/>
          </w:rPr>
          <w:drawing>
            <wp:inline distT="0" distB="0" distL="0" distR="0" wp14:anchorId="5BE5603C" wp14:editId="6142ADF1">
              <wp:extent cx="5984042" cy="3650594"/>
              <wp:effectExtent l="19050" t="19050" r="17145" b="26670"/>
              <wp:docPr id="175274294" name="Picture 17527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92521" cy="3655767"/>
                      </a:xfrm>
                      <a:prstGeom prst="rect">
                        <a:avLst/>
                      </a:prstGeom>
                      <a:ln>
                        <a:solidFill>
                          <a:schemeClr val="tx2">
                            <a:lumMod val="75000"/>
                          </a:schemeClr>
                        </a:solidFill>
                      </a:ln>
                    </pic:spPr>
                  </pic:pic>
                </a:graphicData>
              </a:graphic>
            </wp:inline>
          </w:drawing>
        </w:r>
      </w:ins>
    </w:p>
    <w:p w14:paraId="53D5B20D" w14:textId="4F9499EC" w:rsidR="006C4B6E" w:rsidRDefault="007B665E" w:rsidP="006852CA">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58256" behindDoc="0" locked="0" layoutInCell="1" allowOverlap="1" wp14:anchorId="08277283" wp14:editId="2AA5BE3D">
                <wp:simplePos x="0" y="0"/>
                <wp:positionH relativeFrom="column">
                  <wp:posOffset>4859305</wp:posOffset>
                </wp:positionH>
                <wp:positionV relativeFrom="paragraph">
                  <wp:posOffset>643212</wp:posOffset>
                </wp:positionV>
                <wp:extent cx="488731" cy="358666"/>
                <wp:effectExtent l="57150" t="57150" r="121285" b="118110"/>
                <wp:wrapNone/>
                <wp:docPr id="44" name="Rectangle 44"/>
                <wp:cNvGraphicFramePr/>
                <a:graphic xmlns:a="http://schemas.openxmlformats.org/drawingml/2006/main">
                  <a:graphicData uri="http://schemas.microsoft.com/office/word/2010/wordprocessingShape">
                    <wps:wsp>
                      <wps:cNvSpPr/>
                      <wps:spPr>
                        <a:xfrm>
                          <a:off x="0" y="0"/>
                          <a:ext cx="488731" cy="358666"/>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CC94E" id="Rectangle 44" o:spid="_x0000_s1026" style="position:absolute;margin-left:382.6pt;margin-top:50.65pt;width:38.5pt;height:28.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" filled="f" strokecolor="#ffc000" strokeweight="3pt">
                <v:shadow on="t" color="black" opacity="26214f" origin="-.5,-.5" offset=".74836mm,.74836mm"/>
              </v:rect>
            </w:pict>
          </mc:Fallback>
        </mc:AlternateContent>
      </w:r>
      <w:r w:rsidR="00E611F3">
        <w:rPr>
          <w:rFonts w:ascii="Segoe UI Light" w:hAnsi="Segoe UI Light" w:cs="Segoe UI Light"/>
          <w:sz w:val="22"/>
          <w:szCs w:val="22"/>
        </w:rPr>
        <w:t xml:space="preserve">We </w:t>
      </w:r>
      <w:r w:rsidR="00E26141">
        <w:rPr>
          <w:rFonts w:ascii="Segoe UI Light" w:hAnsi="Segoe UI Light" w:cs="Segoe UI Light"/>
          <w:sz w:val="22"/>
          <w:szCs w:val="22"/>
        </w:rPr>
        <w:t>must</w:t>
      </w:r>
      <w:r w:rsidR="00E611F3">
        <w:rPr>
          <w:rFonts w:ascii="Segoe UI Light" w:hAnsi="Segoe UI Light" w:cs="Segoe UI Light"/>
          <w:sz w:val="22"/>
          <w:szCs w:val="22"/>
        </w:rPr>
        <w:t xml:space="preserve"> now run this predictive experiment as this allows ML to validate the predictive experiment before we can publish it as web service.</w:t>
      </w:r>
      <w:r>
        <w:rPr>
          <w:rFonts w:ascii="Segoe UI Light" w:hAnsi="Segoe UI Light" w:cs="Segoe UI Light"/>
          <w:sz w:val="22"/>
          <w:szCs w:val="22"/>
        </w:rPr>
        <w:t xml:space="preserve">  After a successful run we’ll see that the deploy web service icon is available on the bottom toolbar</w:t>
      </w:r>
    </w:p>
    <w:p w14:paraId="67BA4A6D" w14:textId="18887A37" w:rsidR="007B665E" w:rsidRDefault="007B665E" w:rsidP="006852CA">
      <w:pPr>
        <w:rPr>
          <w:rFonts w:ascii="Segoe UI Light" w:hAnsi="Segoe UI Light" w:cs="Segoe UI Light"/>
          <w:sz w:val="22"/>
          <w:szCs w:val="22"/>
        </w:rPr>
      </w:pPr>
      <w:r>
        <w:rPr>
          <w:noProof/>
          <w:lang w:eastAsia="en-GB"/>
        </w:rPr>
        <w:drawing>
          <wp:inline distT="0" distB="0" distL="0" distR="0" wp14:anchorId="4616A200" wp14:editId="6D7F4C70">
            <wp:extent cx="6479540" cy="2838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283845"/>
                    </a:xfrm>
                    <a:prstGeom prst="rect">
                      <a:avLst/>
                    </a:prstGeom>
                  </pic:spPr>
                </pic:pic>
              </a:graphicData>
            </a:graphic>
          </wp:inline>
        </w:drawing>
      </w:r>
    </w:p>
    <w:p w14:paraId="6390F89E" w14:textId="53305FDC" w:rsidR="4ABE0180" w:rsidRPr="00CD0BB3" w:rsidRDefault="4ABE0180" w:rsidP="002E376F">
      <w:pPr>
        <w:jc w:val="right"/>
      </w:pPr>
    </w:p>
    <w:p w14:paraId="0E8FB91E" w14:textId="2B60D15B" w:rsidR="008F008E" w:rsidRDefault="007B665E" w:rsidP="00816A90">
      <w:pPr>
        <w:rPr>
          <w:rFonts w:ascii="Segoe UI Light" w:hAnsi="Segoe UI Light" w:cs="Segoe UI Light"/>
          <w:sz w:val="22"/>
          <w:szCs w:val="22"/>
        </w:rPr>
      </w:pPr>
      <w:r>
        <w:rPr>
          <w:rFonts w:ascii="Segoe UI Light" w:hAnsi="Segoe UI Light" w:cs="Segoe UI Light"/>
          <w:sz w:val="22"/>
          <w:szCs w:val="22"/>
        </w:rPr>
        <w:t>All we need to do is click on it and select deploy web service (</w:t>
      </w:r>
      <w:r w:rsidR="00816A90">
        <w:rPr>
          <w:rFonts w:ascii="Segoe UI Light" w:hAnsi="Segoe UI Light" w:cs="Segoe UI Light"/>
          <w:sz w:val="22"/>
          <w:szCs w:val="22"/>
        </w:rPr>
        <w:t>classic)</w:t>
      </w:r>
      <w:r>
        <w:rPr>
          <w:rFonts w:ascii="Segoe UI Light" w:hAnsi="Segoe UI Light" w:cs="Segoe UI Light"/>
          <w:sz w:val="22"/>
          <w:szCs w:val="22"/>
        </w:rPr>
        <w:t>. After a few seconds we</w:t>
      </w:r>
      <w:r w:rsidR="00816A90">
        <w:rPr>
          <w:rFonts w:ascii="Segoe UI Light" w:hAnsi="Segoe UI Light" w:cs="Segoe UI Light"/>
          <w:sz w:val="22"/>
          <w:szCs w:val="22"/>
        </w:rPr>
        <w:t>’ll see we are taken to the web service section of ML studio and our new web service is displayed:</w:t>
      </w:r>
    </w:p>
    <w:p w14:paraId="3C4C5E0F" w14:textId="09FEC9C3" w:rsidR="00816A90" w:rsidRDefault="00816A90" w:rsidP="00816A90">
      <w:pPr>
        <w:rPr>
          <w:rFonts w:ascii="Segoe UI Light" w:hAnsi="Segoe UI Light" w:cs="Segoe UI Light"/>
          <w:sz w:val="22"/>
          <w:szCs w:val="22"/>
        </w:rPr>
      </w:pPr>
      <w:del w:id="1477" w:author="Andrew Fryer (@DEEPFAT)" w:date="2017-12-13T15:33:00Z">
        <w:r w:rsidDel="001875C7">
          <w:rPr>
            <w:noProof/>
            <w:lang w:eastAsia="en-GB"/>
          </w:rPr>
          <w:lastRenderedPageBreak/>
          <w:drawing>
            <wp:inline distT="0" distB="0" distL="0" distR="0" wp14:anchorId="7B41D877" wp14:editId="405C487C">
              <wp:extent cx="6479540" cy="3835400"/>
              <wp:effectExtent l="19050" t="19050" r="1651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835400"/>
                      </a:xfrm>
                      <a:prstGeom prst="rect">
                        <a:avLst/>
                      </a:prstGeom>
                      <a:ln>
                        <a:solidFill>
                          <a:schemeClr val="tx2">
                            <a:lumMod val="75000"/>
                          </a:schemeClr>
                        </a:solidFill>
                      </a:ln>
                    </pic:spPr>
                  </pic:pic>
                </a:graphicData>
              </a:graphic>
            </wp:inline>
          </w:drawing>
        </w:r>
      </w:del>
      <w:ins w:id="1478" w:author="Andrew Fryer (@DEEPFAT)" w:date="2017-12-13T15:33:00Z">
        <w:r w:rsidR="001875C7" w:rsidRPr="001875C7">
          <w:rPr>
            <w:noProof/>
          </w:rPr>
          <w:t xml:space="preserve"> </w:t>
        </w:r>
        <w:r w:rsidR="001875C7">
          <w:rPr>
            <w:noProof/>
          </w:rPr>
          <w:drawing>
            <wp:inline distT="0" distB="0" distL="0" distR="0" wp14:anchorId="571924C3" wp14:editId="04736C19">
              <wp:extent cx="6479540" cy="2636520"/>
              <wp:effectExtent l="0" t="0" r="0" b="0"/>
              <wp:docPr id="175274292" name="Picture 17527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636520"/>
                      </a:xfrm>
                      <a:prstGeom prst="rect">
                        <a:avLst/>
                      </a:prstGeom>
                    </pic:spPr>
                  </pic:pic>
                </a:graphicData>
              </a:graphic>
            </wp:inline>
          </w:drawing>
        </w:r>
      </w:ins>
    </w:p>
    <w:p w14:paraId="5024BD7E" w14:textId="5D7FDDA4" w:rsidR="00936E64" w:rsidRDefault="00816A90" w:rsidP="00816A90">
      <w:pPr>
        <w:rPr>
          <w:rFonts w:ascii="Segoe UI Light" w:hAnsi="Segoe UI Light" w:cs="Segoe UI Light"/>
          <w:sz w:val="22"/>
          <w:szCs w:val="22"/>
        </w:rPr>
      </w:pPr>
      <w:r>
        <w:rPr>
          <w:rFonts w:ascii="Segoe UI Light" w:hAnsi="Segoe UI Light" w:cs="Segoe UI Light"/>
          <w:sz w:val="22"/>
          <w:szCs w:val="22"/>
        </w:rPr>
        <w:t>W</w:t>
      </w:r>
      <w:r w:rsidR="00936E64">
        <w:rPr>
          <w:rFonts w:ascii="Segoe UI Light" w:hAnsi="Segoe UI Light" w:cs="Segoe UI Light"/>
          <w:sz w:val="22"/>
          <w:szCs w:val="22"/>
        </w:rPr>
        <w:t>e can see some general information about the WEB API like the API key which is will be used for authorization purposes. There are also hyperlinks to help pages for the two endpoints of the service, a Request/Response endpoint and a Batch Execution endpoint.  Notice we are also given some Excel spreadsheets where we can test the service as well.</w:t>
      </w:r>
      <w:r>
        <w:rPr>
          <w:rFonts w:ascii="Segoe UI Light" w:hAnsi="Segoe UI Light" w:cs="Segoe UI Light"/>
          <w:sz w:val="22"/>
          <w:szCs w:val="22"/>
        </w:rPr>
        <w:t xml:space="preserve"> </w:t>
      </w:r>
    </w:p>
    <w:p w14:paraId="201A5A56" w14:textId="317F4027" w:rsidR="4ABE0180" w:rsidRDefault="4ABE0180" w:rsidP="00936E64">
      <w:pPr>
        <w:ind w:firstLine="56"/>
        <w:rPr>
          <w:rFonts w:ascii="Segoe UI Light" w:hAnsi="Segoe UI Light" w:cs="Segoe UI Light"/>
          <w:sz w:val="22"/>
          <w:szCs w:val="22"/>
        </w:rPr>
      </w:pPr>
    </w:p>
    <w:p w14:paraId="24A99D0F" w14:textId="2703AC4D" w:rsidR="4ABE0180" w:rsidRDefault="00936E64" w:rsidP="00936E64">
      <w:pPr>
        <w:ind w:left="56"/>
        <w:rPr>
          <w:rFonts w:ascii="Segoe UI Light" w:hAnsi="Segoe UI Light" w:cs="Segoe UI Light"/>
          <w:sz w:val="22"/>
          <w:szCs w:val="22"/>
        </w:rPr>
      </w:pPr>
      <w:r>
        <w:rPr>
          <w:rFonts w:ascii="Segoe UI Light" w:hAnsi="Segoe UI Light" w:cs="Segoe UI Light"/>
          <w:sz w:val="22"/>
          <w:szCs w:val="22"/>
        </w:rPr>
        <w:t>O</w:t>
      </w:r>
      <w:r w:rsidR="00F73044" w:rsidRPr="00F73044">
        <w:rPr>
          <w:rFonts w:ascii="Segoe UI Light" w:hAnsi="Segoe UI Light" w:cs="Segoe UI Light"/>
          <w:sz w:val="22"/>
          <w:szCs w:val="22"/>
        </w:rPr>
        <w:t xml:space="preserve">n the Dashboard tab </w:t>
      </w:r>
      <w:r w:rsidR="00C54919">
        <w:rPr>
          <w:rFonts w:ascii="Segoe UI Light" w:hAnsi="Segoe UI Light" w:cs="Segoe UI Light"/>
          <w:sz w:val="22"/>
          <w:szCs w:val="22"/>
        </w:rPr>
        <w:t xml:space="preserve">click on the </w:t>
      </w:r>
      <w:r w:rsidR="00C54919">
        <w:rPr>
          <w:noProof/>
          <w:lang w:eastAsia="en-GB"/>
        </w:rPr>
        <w:drawing>
          <wp:inline distT="0" distB="0" distL="0" distR="0" wp14:anchorId="13A3AAD0" wp14:editId="61C6D68B">
            <wp:extent cx="607238" cy="245253"/>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 b="15659"/>
                    <a:stretch/>
                  </pic:blipFill>
                  <pic:spPr bwMode="auto">
                    <a:xfrm>
                      <a:off x="0" y="0"/>
                      <a:ext cx="622972" cy="251608"/>
                    </a:xfrm>
                    <a:prstGeom prst="rect">
                      <a:avLst/>
                    </a:prstGeom>
                    <a:ln>
                      <a:noFill/>
                    </a:ln>
                    <a:extLst>
                      <a:ext uri="{53640926-AAD7-44D8-BBD7-CCE9431645EC}">
                        <a14:shadowObscured xmlns:a14="http://schemas.microsoft.com/office/drawing/2010/main"/>
                      </a:ext>
                    </a:extLst>
                  </pic:spPr>
                </pic:pic>
              </a:graphicData>
            </a:graphic>
          </wp:inline>
        </w:drawing>
      </w:r>
      <w:r w:rsidR="00C54919">
        <w:rPr>
          <w:rFonts w:ascii="Segoe UI Light" w:hAnsi="Segoe UI Light" w:cs="Segoe UI Light"/>
          <w:sz w:val="22"/>
          <w:szCs w:val="22"/>
        </w:rPr>
        <w:t>button alongside the REQUEST/RESPONSE API</w:t>
      </w:r>
      <w:r w:rsidR="00F73044" w:rsidRPr="00F73044">
        <w:rPr>
          <w:rFonts w:ascii="Segoe UI Light" w:hAnsi="Segoe UI Light" w:cs="Segoe UI Light"/>
          <w:sz w:val="22"/>
          <w:szCs w:val="22"/>
        </w:rPr>
        <w:t xml:space="preserve"> as a quick sense check to see if our web service is working as expected.</w:t>
      </w:r>
    </w:p>
    <w:p w14:paraId="3A67D072" w14:textId="48F565A8" w:rsidR="4ABE0180" w:rsidRPr="00F73044" w:rsidRDefault="00C54919" w:rsidP="00936E64">
      <w:pPr>
        <w:ind w:left="56"/>
        <w:rPr>
          <w:rFonts w:ascii="Segoe UI Light" w:hAnsi="Segoe UI Light" w:cs="Segoe UI Light"/>
          <w:sz w:val="22"/>
          <w:szCs w:val="22"/>
        </w:rPr>
      </w:pPr>
      <w:r>
        <w:rPr>
          <w:rFonts w:ascii="Segoe UI Light" w:hAnsi="Segoe UI Light" w:cs="Segoe UI Light"/>
          <w:sz w:val="22"/>
          <w:szCs w:val="22"/>
        </w:rPr>
        <w:t>Enter the following values in the Enter data to predict dialog</w:t>
      </w:r>
      <w:r w:rsidR="00F73044" w:rsidRPr="00F73044">
        <w:rPr>
          <w:rFonts w:ascii="Segoe UI Light" w:hAnsi="Segoe UI Light" w:cs="Segoe UI Light"/>
          <w:sz w:val="22"/>
          <w:szCs w:val="22"/>
        </w:rPr>
        <w:t>:</w:t>
      </w:r>
    </w:p>
    <w:p w14:paraId="5C202542" w14:textId="388C4D4F" w:rsidR="00F73044" w:rsidRPr="00F73044" w:rsidRDefault="00F73044">
      <w:pPr>
        <w:pStyle w:val="ListParagraph"/>
        <w:numPr>
          <w:ilvl w:val="0"/>
          <w:numId w:val="15"/>
        </w:numPr>
        <w:ind w:left="776"/>
        <w:rPr>
          <w:rFonts w:ascii="Segoe UI Light" w:hAnsi="Segoe UI Light" w:cs="Segoe UI Light"/>
          <w:b/>
          <w:bCs/>
          <w:sz w:val="22"/>
          <w:szCs w:val="22"/>
          <w:rPrChange w:id="1479" w:author="Frances Tibble" w:date="2017-12-14T05:05:00Z">
            <w:rPr/>
          </w:rPrChange>
        </w:rPr>
      </w:pPr>
      <w:del w:id="1480" w:author="Andrew Fryer (@DEEPFAT)" w:date="2017-12-13T15:35:00Z">
        <w:r w:rsidRPr="00F73044" w:rsidDel="00DE0163">
          <w:rPr>
            <w:rFonts w:ascii="Segoe UI Light" w:hAnsi="Segoe UI Light" w:cs="Segoe UI Light"/>
            <w:b/>
            <w:sz w:val="22"/>
            <w:szCs w:val="22"/>
          </w:rPr>
          <w:delText xml:space="preserve">DepDelay </w:delText>
        </w:r>
      </w:del>
      <w:ins w:id="1481" w:author="Andrew Fryer (@DEEPFAT)" w:date="2017-12-13T15:35:00Z">
        <w:r w:rsidR="00DE0163" w:rsidRPr="00207A97">
          <w:rPr>
            <w:rFonts w:ascii="Segoe UI Light" w:hAnsi="Segoe UI Light" w:cs="Segoe UI Light"/>
            <w:b/>
            <w:bCs/>
            <w:sz w:val="22"/>
            <w:szCs w:val="22"/>
          </w:rPr>
          <w:t xml:space="preserve">Pregnancies </w:t>
        </w:r>
      </w:ins>
      <w:r w:rsidRPr="00207A97">
        <w:rPr>
          <w:rFonts w:ascii="Segoe UI Light" w:hAnsi="Segoe UI Light" w:cs="Segoe UI Light"/>
          <w:b/>
          <w:bCs/>
          <w:sz w:val="22"/>
          <w:szCs w:val="22"/>
        </w:rPr>
        <w:t xml:space="preserve">= </w:t>
      </w:r>
      <w:ins w:id="1482" w:author="Andrew Fryer (@DEEPFAT)" w:date="2017-12-13T15:45:00Z">
        <w:r w:rsidR="00115E76">
          <w:rPr>
            <w:rFonts w:ascii="Segoe UI Light" w:hAnsi="Segoe UI Light" w:cs="Segoe UI Light"/>
            <w:sz w:val="22"/>
            <w:szCs w:val="22"/>
          </w:rPr>
          <w:t>4</w:t>
        </w:r>
      </w:ins>
      <w:del w:id="1483" w:author="Andrew Fryer (@DEEPFAT)" w:date="2017-12-13T15:36:00Z">
        <w:r w:rsidDel="00A359B7">
          <w:rPr>
            <w:rFonts w:ascii="Segoe UI Light" w:hAnsi="Segoe UI Light" w:cs="Segoe UI Light"/>
            <w:sz w:val="22"/>
            <w:szCs w:val="22"/>
          </w:rPr>
          <w:delText>33</w:delText>
        </w:r>
      </w:del>
    </w:p>
    <w:p w14:paraId="474A5D3F" w14:textId="0C60179E" w:rsidR="00F73044" w:rsidRPr="00F73044" w:rsidRDefault="00816A90">
      <w:pPr>
        <w:pStyle w:val="ListParagraph"/>
        <w:numPr>
          <w:ilvl w:val="0"/>
          <w:numId w:val="15"/>
        </w:numPr>
        <w:ind w:left="776"/>
        <w:rPr>
          <w:rFonts w:ascii="Segoe UI Light" w:hAnsi="Segoe UI Light" w:cs="Segoe UI Light"/>
          <w:b/>
          <w:bCs/>
          <w:sz w:val="22"/>
          <w:szCs w:val="22"/>
          <w:rPrChange w:id="1484" w:author="Frances Tibble" w:date="2017-12-14T05:05:00Z">
            <w:rPr/>
          </w:rPrChange>
        </w:rPr>
      </w:pPr>
      <w:del w:id="1485" w:author="Ed Baker" w:date="2016-09-05T11:39:00Z">
        <w:r w:rsidDel="007B00C7">
          <w:rPr>
            <w:rFonts w:ascii="Segoe UI Light" w:hAnsi="Segoe UI Light" w:cs="Segoe UI Light"/>
            <w:b/>
            <w:sz w:val="22"/>
            <w:szCs w:val="22"/>
          </w:rPr>
          <w:delText>DepartureHour</w:delText>
        </w:r>
        <w:r w:rsidR="00F73044" w:rsidRPr="00F73044" w:rsidDel="007B00C7">
          <w:rPr>
            <w:rFonts w:ascii="Segoe UI Light" w:hAnsi="Segoe UI Light" w:cs="Segoe UI Light"/>
            <w:b/>
            <w:sz w:val="22"/>
            <w:szCs w:val="22"/>
          </w:rPr>
          <w:delText xml:space="preserve"> </w:delText>
        </w:r>
      </w:del>
      <w:ins w:id="1486" w:author="Ed Baker" w:date="2016-09-05T11:39:00Z">
        <w:del w:id="1487" w:author="Andrew Fryer (@DEEPFAT)" w:date="2017-12-13T15:35:00Z">
          <w:r w:rsidR="007B00C7" w:rsidDel="00160B52">
            <w:rPr>
              <w:rFonts w:ascii="Segoe UI Light" w:hAnsi="Segoe UI Light" w:cs="Segoe UI Light"/>
              <w:b/>
              <w:sz w:val="22"/>
              <w:szCs w:val="22"/>
            </w:rPr>
            <w:delText>DepTime</w:delText>
          </w:r>
        </w:del>
      </w:ins>
      <w:ins w:id="1488" w:author="Andrew Fryer (@DEEPFAT)" w:date="2017-12-13T15:35:00Z">
        <w:r w:rsidR="00160B52" w:rsidRPr="00207A97">
          <w:rPr>
            <w:rFonts w:ascii="Segoe UI Light" w:hAnsi="Segoe UI Light" w:cs="Segoe UI Light"/>
            <w:b/>
            <w:bCs/>
            <w:sz w:val="22"/>
            <w:szCs w:val="22"/>
          </w:rPr>
          <w:t>Glucose Concentration</w:t>
        </w:r>
      </w:ins>
      <w:ins w:id="1489" w:author="Ed Baker" w:date="2016-09-05T11:39:00Z">
        <w:r w:rsidR="007B00C7" w:rsidRPr="00207A97">
          <w:rPr>
            <w:rFonts w:ascii="Segoe UI Light" w:hAnsi="Segoe UI Light" w:cs="Segoe UI Light"/>
            <w:b/>
            <w:bCs/>
            <w:sz w:val="22"/>
            <w:szCs w:val="22"/>
          </w:rPr>
          <w:t xml:space="preserve"> </w:t>
        </w:r>
      </w:ins>
      <w:r w:rsidR="00F73044" w:rsidRPr="307D8DB3">
        <w:rPr>
          <w:rFonts w:ascii="Segoe UI Light" w:hAnsi="Segoe UI Light" w:cs="Segoe UI Light"/>
          <w:b/>
          <w:bCs/>
          <w:sz w:val="22"/>
          <w:szCs w:val="22"/>
          <w:rPrChange w:id="1490" w:author="Frances Tibble" w:date="2017-12-14T05:05:00Z">
            <w:rPr>
              <w:rFonts w:ascii="Segoe UI Light" w:hAnsi="Segoe UI Light" w:cs="Segoe UI Light"/>
              <w:b/>
              <w:sz w:val="22"/>
              <w:szCs w:val="22"/>
            </w:rPr>
          </w:rPrChange>
        </w:rPr>
        <w:t xml:space="preserve">= </w:t>
      </w:r>
      <w:ins w:id="1491" w:author="Andrew Fryer (@DEEPFAT)" w:date="2017-12-13T15:45:00Z">
        <w:r w:rsidR="00115E76">
          <w:rPr>
            <w:rFonts w:ascii="Segoe UI Light" w:hAnsi="Segoe UI Light" w:cs="Segoe UI Light"/>
            <w:sz w:val="22"/>
            <w:szCs w:val="22"/>
          </w:rPr>
          <w:t>95</w:t>
        </w:r>
      </w:ins>
      <w:commentRangeStart w:id="1492"/>
      <w:del w:id="1493" w:author="Andrew Fryer (@DEEPFAT)" w:date="2017-12-13T15:45:00Z">
        <w:r w:rsidR="00F73044" w:rsidDel="00115E76">
          <w:rPr>
            <w:rFonts w:ascii="Segoe UI Light" w:hAnsi="Segoe UI Light" w:cs="Segoe UI Light"/>
            <w:sz w:val="22"/>
            <w:szCs w:val="22"/>
          </w:rPr>
          <w:delText>8</w:delText>
        </w:r>
      </w:del>
      <w:commentRangeEnd w:id="1492"/>
      <w:r w:rsidR="00C24C61">
        <w:rPr>
          <w:rStyle w:val="CommentReference"/>
        </w:rPr>
        <w:commentReference w:id="1492"/>
      </w:r>
    </w:p>
    <w:p w14:paraId="6B9B9830" w14:textId="35FAD705" w:rsidR="00F73044" w:rsidRPr="00F73044" w:rsidRDefault="00160B52">
      <w:pPr>
        <w:pStyle w:val="ListParagraph"/>
        <w:numPr>
          <w:ilvl w:val="0"/>
          <w:numId w:val="15"/>
        </w:numPr>
        <w:ind w:left="776"/>
        <w:rPr>
          <w:rFonts w:ascii="Segoe UI Light" w:hAnsi="Segoe UI Light" w:cs="Segoe UI Light"/>
          <w:b/>
          <w:bCs/>
          <w:sz w:val="22"/>
          <w:szCs w:val="22"/>
          <w:rPrChange w:id="1494" w:author="Frances Tibble" w:date="2017-12-14T05:33:00Z">
            <w:rPr/>
          </w:rPrChange>
        </w:rPr>
      </w:pPr>
      <w:proofErr w:type="spellStart"/>
      <w:ins w:id="1495" w:author="Andrew Fryer (@DEEPFAT)" w:date="2017-12-13T15:35:00Z">
        <w:r w:rsidRPr="00207A97">
          <w:rPr>
            <w:rFonts w:ascii="Segoe UI Light" w:hAnsi="Segoe UI Light" w:cs="Segoe UI Light"/>
            <w:b/>
            <w:bCs/>
            <w:sz w:val="22"/>
            <w:szCs w:val="22"/>
          </w:rPr>
          <w:t>BloodPressure</w:t>
        </w:r>
      </w:ins>
      <w:proofErr w:type="spellEnd"/>
      <w:del w:id="1496" w:author="Andrew Fryer (@DEEPFAT)" w:date="2017-12-13T15:35:00Z">
        <w:r w:rsidR="00F73044" w:rsidRPr="00F73044" w:rsidDel="00160B52">
          <w:rPr>
            <w:rFonts w:ascii="Segoe UI Light" w:hAnsi="Segoe UI Light" w:cs="Segoe UI Light"/>
            <w:b/>
            <w:sz w:val="22"/>
            <w:szCs w:val="22"/>
          </w:rPr>
          <w:delText>Month</w:delText>
        </w:r>
      </w:del>
      <w:r w:rsidR="00F73044" w:rsidRPr="00207A97">
        <w:rPr>
          <w:rFonts w:ascii="Segoe UI Light" w:hAnsi="Segoe UI Light" w:cs="Segoe UI Light"/>
          <w:b/>
          <w:bCs/>
          <w:sz w:val="22"/>
          <w:szCs w:val="22"/>
        </w:rPr>
        <w:t xml:space="preserve"> = </w:t>
      </w:r>
      <w:ins w:id="1497" w:author="Andrew Fryer (@DEEPFAT)" w:date="2017-12-13T15:45:00Z">
        <w:r w:rsidR="00A06B43">
          <w:rPr>
            <w:rFonts w:ascii="Segoe UI Light" w:hAnsi="Segoe UI Light" w:cs="Segoe UI Light"/>
            <w:sz w:val="22"/>
            <w:szCs w:val="22"/>
          </w:rPr>
          <w:t>64</w:t>
        </w:r>
      </w:ins>
      <w:del w:id="1498" w:author="Andrew Fryer (@DEEPFAT)" w:date="2017-12-13T15:45:00Z">
        <w:r w:rsidR="00F73044" w:rsidDel="00A06B43">
          <w:rPr>
            <w:rFonts w:ascii="Segoe UI Light" w:hAnsi="Segoe UI Light" w:cs="Segoe UI Light"/>
            <w:sz w:val="22"/>
            <w:szCs w:val="22"/>
          </w:rPr>
          <w:delText>4</w:delText>
        </w:r>
      </w:del>
    </w:p>
    <w:p w14:paraId="0B6FD1DF" w14:textId="7317A0CC" w:rsidR="00F73044" w:rsidRPr="00F73044" w:rsidRDefault="00A359B7">
      <w:pPr>
        <w:pStyle w:val="ListParagraph"/>
        <w:numPr>
          <w:ilvl w:val="0"/>
          <w:numId w:val="15"/>
        </w:numPr>
        <w:ind w:left="776"/>
        <w:rPr>
          <w:rFonts w:ascii="Segoe UI Light" w:hAnsi="Segoe UI Light" w:cs="Segoe UI Light"/>
          <w:b/>
          <w:bCs/>
          <w:sz w:val="22"/>
          <w:szCs w:val="22"/>
          <w:rPrChange w:id="1499" w:author="Frances Tibble" w:date="2017-12-14T05:33:00Z">
            <w:rPr/>
          </w:rPrChange>
        </w:rPr>
      </w:pPr>
      <w:proofErr w:type="spellStart"/>
      <w:ins w:id="1500" w:author="Andrew Fryer (@DEEPFAT)" w:date="2017-12-13T15:35:00Z">
        <w:r w:rsidRPr="00207A97">
          <w:rPr>
            <w:rFonts w:ascii="Segoe UI Light" w:hAnsi="Segoe UI Light" w:cs="Segoe UI Light"/>
            <w:b/>
            <w:bCs/>
            <w:sz w:val="22"/>
            <w:szCs w:val="22"/>
          </w:rPr>
          <w:t>Tric</w:t>
        </w:r>
      </w:ins>
      <w:ins w:id="1501" w:author="Andrew Fryer (@DEEPFAT)" w:date="2017-12-13T15:36:00Z">
        <w:r w:rsidRPr="00207A97">
          <w:rPr>
            <w:rFonts w:ascii="Segoe UI Light" w:hAnsi="Segoe UI Light" w:cs="Segoe UI Light"/>
            <w:b/>
            <w:bCs/>
            <w:sz w:val="22"/>
            <w:szCs w:val="22"/>
          </w:rPr>
          <w:t>epFoldThickness</w:t>
        </w:r>
      </w:ins>
      <w:proofErr w:type="spellEnd"/>
      <w:del w:id="1502" w:author="Andrew Fryer (@DEEPFAT)" w:date="2017-12-13T15:35:00Z">
        <w:r w:rsidR="00F73044" w:rsidRPr="00F73044" w:rsidDel="00A359B7">
          <w:rPr>
            <w:rFonts w:ascii="Segoe UI Light" w:hAnsi="Segoe UI Light" w:cs="Segoe UI Light"/>
            <w:b/>
            <w:sz w:val="22"/>
            <w:szCs w:val="22"/>
          </w:rPr>
          <w:delText>Altimeter</w:delText>
        </w:r>
      </w:del>
      <w:r w:rsidR="00F73044" w:rsidRPr="00207A97">
        <w:rPr>
          <w:rFonts w:ascii="Segoe UI Light" w:hAnsi="Segoe UI Light" w:cs="Segoe UI Light"/>
          <w:b/>
          <w:bCs/>
          <w:sz w:val="22"/>
          <w:szCs w:val="22"/>
        </w:rPr>
        <w:t xml:space="preserve"> = </w:t>
      </w:r>
      <w:ins w:id="1503" w:author="Andrew Fryer (@DEEPFAT)" w:date="2017-12-13T15:45:00Z">
        <w:r w:rsidR="00A06B43">
          <w:rPr>
            <w:rFonts w:ascii="Segoe UI Light" w:hAnsi="Segoe UI Light" w:cs="Segoe UI Light"/>
            <w:sz w:val="22"/>
            <w:szCs w:val="22"/>
          </w:rPr>
          <w:t>0</w:t>
        </w:r>
      </w:ins>
      <w:del w:id="1504" w:author="Andrew Fryer (@DEEPFAT)" w:date="2017-12-13T15:45:00Z">
        <w:r w:rsidR="00F73044" w:rsidDel="00A06B43">
          <w:rPr>
            <w:rFonts w:ascii="Segoe UI Light" w:hAnsi="Segoe UI Light" w:cs="Segoe UI Light"/>
            <w:sz w:val="22"/>
            <w:szCs w:val="22"/>
          </w:rPr>
          <w:delText>29.6</w:delText>
        </w:r>
      </w:del>
    </w:p>
    <w:p w14:paraId="4D076E14" w14:textId="7742DD17" w:rsidR="00F73044" w:rsidRPr="00F73044" w:rsidRDefault="00A359B7">
      <w:pPr>
        <w:pStyle w:val="ListParagraph"/>
        <w:numPr>
          <w:ilvl w:val="0"/>
          <w:numId w:val="15"/>
        </w:numPr>
        <w:ind w:left="776"/>
        <w:rPr>
          <w:rFonts w:ascii="Segoe UI Light" w:hAnsi="Segoe UI Light" w:cs="Segoe UI Light"/>
          <w:b/>
          <w:bCs/>
          <w:sz w:val="22"/>
          <w:szCs w:val="22"/>
          <w:rPrChange w:id="1505" w:author="Frances Tibble" w:date="2017-12-14T05:33:00Z">
            <w:rPr/>
          </w:rPrChange>
        </w:rPr>
      </w:pPr>
      <w:proofErr w:type="spellStart"/>
      <w:ins w:id="1506" w:author="Andrew Fryer (@DEEPFAT)" w:date="2017-12-13T15:36:00Z">
        <w:r w:rsidRPr="00207A97">
          <w:rPr>
            <w:rFonts w:ascii="Segoe UI Light" w:hAnsi="Segoe UI Light" w:cs="Segoe UI Light"/>
            <w:b/>
            <w:bCs/>
            <w:sz w:val="22"/>
            <w:szCs w:val="22"/>
          </w:rPr>
          <w:lastRenderedPageBreak/>
          <w:t>SerumInsulin</w:t>
        </w:r>
      </w:ins>
      <w:proofErr w:type="spellEnd"/>
      <w:del w:id="1507" w:author="Andrew Fryer (@DEEPFAT)" w:date="2017-12-13T15:36:00Z">
        <w:r w:rsidR="00F73044" w:rsidRPr="00F73044" w:rsidDel="00A359B7">
          <w:rPr>
            <w:rFonts w:ascii="Segoe UI Light" w:hAnsi="Segoe UI Light" w:cs="Segoe UI Light"/>
            <w:b/>
            <w:sz w:val="22"/>
            <w:szCs w:val="22"/>
          </w:rPr>
          <w:delText>Carrier</w:delText>
        </w:r>
      </w:del>
      <w:r w:rsidR="00F73044" w:rsidRPr="00207A97">
        <w:rPr>
          <w:rFonts w:ascii="Segoe UI Light" w:hAnsi="Segoe UI Light" w:cs="Segoe UI Light"/>
          <w:b/>
          <w:bCs/>
          <w:sz w:val="22"/>
          <w:szCs w:val="22"/>
        </w:rPr>
        <w:t xml:space="preserve"> = </w:t>
      </w:r>
      <w:ins w:id="1508" w:author="Andrew Fryer (@DEEPFAT)" w:date="2017-12-13T15:46:00Z">
        <w:r w:rsidR="00A06B43" w:rsidRPr="00207A97">
          <w:rPr>
            <w:rFonts w:ascii="Segoe UI Light" w:hAnsi="Segoe UI Light" w:cs="Segoe UI Light"/>
            <w:b/>
            <w:bCs/>
            <w:sz w:val="22"/>
            <w:szCs w:val="22"/>
          </w:rPr>
          <w:t>0</w:t>
        </w:r>
      </w:ins>
      <w:del w:id="1509" w:author="Andrew Fryer (@DEEPFAT)" w:date="2017-12-13T15:36:00Z">
        <w:r w:rsidR="00F73044" w:rsidDel="00A359B7">
          <w:rPr>
            <w:rFonts w:ascii="Segoe UI Light" w:hAnsi="Segoe UI Light" w:cs="Segoe UI Light"/>
            <w:sz w:val="22"/>
            <w:szCs w:val="22"/>
          </w:rPr>
          <w:delText>DL</w:delText>
        </w:r>
      </w:del>
    </w:p>
    <w:p w14:paraId="5375CC15" w14:textId="5B28BCD5" w:rsidR="00F73044" w:rsidRPr="00F73044" w:rsidRDefault="00F73044">
      <w:pPr>
        <w:pStyle w:val="ListParagraph"/>
        <w:numPr>
          <w:ilvl w:val="0"/>
          <w:numId w:val="15"/>
        </w:numPr>
        <w:ind w:left="776"/>
        <w:rPr>
          <w:rFonts w:ascii="Segoe UI Light" w:hAnsi="Segoe UI Light" w:cs="Segoe UI Light"/>
          <w:b/>
          <w:bCs/>
          <w:sz w:val="22"/>
          <w:szCs w:val="22"/>
          <w:rPrChange w:id="1510" w:author="Frances Tibble" w:date="2017-12-14T05:05:00Z">
            <w:rPr/>
          </w:rPrChange>
        </w:rPr>
      </w:pPr>
      <w:del w:id="1511" w:author="Andrew Fryer (@DEEPFAT)" w:date="2017-12-13T15:36:00Z">
        <w:r w:rsidRPr="00F73044" w:rsidDel="007920DE">
          <w:rPr>
            <w:rFonts w:ascii="Segoe UI Light" w:hAnsi="Segoe UI Light" w:cs="Segoe UI Light"/>
            <w:b/>
            <w:sz w:val="22"/>
            <w:szCs w:val="22"/>
          </w:rPr>
          <w:delText xml:space="preserve">SeaLevelPressure </w:delText>
        </w:r>
        <w:r w:rsidDel="007920DE">
          <w:rPr>
            <w:rFonts w:ascii="Segoe UI Light" w:hAnsi="Segoe UI Light" w:cs="Segoe UI Light"/>
            <w:b/>
            <w:sz w:val="22"/>
            <w:szCs w:val="22"/>
          </w:rPr>
          <w:delText xml:space="preserve"> </w:delText>
        </w:r>
      </w:del>
      <w:ins w:id="1512" w:author="Andrew Fryer (@DEEPFAT)" w:date="2017-12-13T15:36:00Z">
        <w:r w:rsidR="007920DE" w:rsidRPr="00207A97">
          <w:rPr>
            <w:rFonts w:ascii="Segoe UI Light" w:hAnsi="Segoe UI Light" w:cs="Segoe UI Light"/>
            <w:b/>
            <w:bCs/>
            <w:sz w:val="22"/>
            <w:szCs w:val="22"/>
          </w:rPr>
          <w:t xml:space="preserve">BMI   = </w:t>
        </w:r>
      </w:ins>
      <w:r>
        <w:rPr>
          <w:rFonts w:ascii="Segoe UI Light" w:hAnsi="Segoe UI Light" w:cs="Segoe UI Light"/>
          <w:sz w:val="22"/>
          <w:szCs w:val="22"/>
        </w:rPr>
        <w:t>3</w:t>
      </w:r>
      <w:ins w:id="1513" w:author="Andrew Fryer (@DEEPFAT)" w:date="2017-12-13T15:46:00Z">
        <w:r w:rsidR="00A06B43">
          <w:rPr>
            <w:rFonts w:ascii="Segoe UI Light" w:hAnsi="Segoe UI Light" w:cs="Segoe UI Light"/>
            <w:sz w:val="22"/>
            <w:szCs w:val="22"/>
          </w:rPr>
          <w:t>2</w:t>
        </w:r>
      </w:ins>
      <w:del w:id="1514" w:author="Andrew Fryer (@DEEPFAT)" w:date="2017-12-13T15:46:00Z">
        <w:r w:rsidDel="00A06B43">
          <w:rPr>
            <w:rFonts w:ascii="Segoe UI Light" w:hAnsi="Segoe UI Light" w:cs="Segoe UI Light"/>
            <w:sz w:val="22"/>
            <w:szCs w:val="22"/>
          </w:rPr>
          <w:delText>0</w:delText>
        </w:r>
      </w:del>
    </w:p>
    <w:p w14:paraId="04D00607" w14:textId="16D08E0E" w:rsidR="00F73044" w:rsidRPr="007920DE" w:rsidRDefault="00F73044">
      <w:pPr>
        <w:pStyle w:val="ListParagraph"/>
        <w:numPr>
          <w:ilvl w:val="0"/>
          <w:numId w:val="15"/>
        </w:numPr>
        <w:ind w:left="776"/>
        <w:rPr>
          <w:rFonts w:ascii="Segoe UI Light" w:hAnsi="Segoe UI Light" w:cs="Segoe UI Light"/>
          <w:b/>
          <w:bCs/>
          <w:sz w:val="22"/>
          <w:szCs w:val="22"/>
          <w:rPrChange w:id="1515" w:author="Frances Tibble" w:date="2017-12-14T05:33:00Z">
            <w:rPr/>
          </w:rPrChange>
        </w:rPr>
      </w:pPr>
      <w:del w:id="1516" w:author="Andrew Fryer (@DEEPFAT)" w:date="2017-12-13T15:36:00Z">
        <w:r w:rsidRPr="00F73044" w:rsidDel="007920DE">
          <w:rPr>
            <w:rFonts w:ascii="Segoe UI Light" w:hAnsi="Segoe UI Light" w:cs="Segoe UI Light"/>
            <w:b/>
            <w:sz w:val="22"/>
            <w:szCs w:val="22"/>
          </w:rPr>
          <w:delText xml:space="preserve">DewPointCelcius </w:delText>
        </w:r>
      </w:del>
      <w:proofErr w:type="spellStart"/>
      <w:ins w:id="1517" w:author="Andrew Fryer (@DEEPFAT)" w:date="2017-12-13T15:36:00Z">
        <w:r w:rsidR="007920DE" w:rsidRPr="00207A97">
          <w:rPr>
            <w:rFonts w:ascii="Segoe UI Light" w:hAnsi="Segoe UI Light" w:cs="Segoe UI Light"/>
            <w:b/>
            <w:bCs/>
            <w:sz w:val="22"/>
            <w:szCs w:val="22"/>
          </w:rPr>
          <w:t>DiabetesPed</w:t>
        </w:r>
      </w:ins>
      <w:ins w:id="1518" w:author="Andrew Fryer (@DEEPFAT)" w:date="2017-12-13T15:37:00Z">
        <w:r w:rsidR="007920DE" w:rsidRPr="00207A97">
          <w:rPr>
            <w:rFonts w:ascii="Segoe UI Light" w:hAnsi="Segoe UI Light" w:cs="Segoe UI Light"/>
            <w:b/>
            <w:bCs/>
            <w:sz w:val="22"/>
            <w:szCs w:val="22"/>
          </w:rPr>
          <w:t>igree</w:t>
        </w:r>
      </w:ins>
      <w:proofErr w:type="spellEnd"/>
      <w:ins w:id="1519" w:author="Andrew Fryer (@DEEPFAT)" w:date="2017-12-13T15:36:00Z">
        <w:r w:rsidR="007920DE" w:rsidRPr="0CF19476">
          <w:rPr>
            <w:rFonts w:ascii="Segoe UI Light" w:hAnsi="Segoe UI Light" w:cs="Segoe UI Light"/>
            <w:b/>
            <w:bCs/>
            <w:sz w:val="22"/>
            <w:szCs w:val="22"/>
            <w:rPrChange w:id="1520" w:author="Frances Tibble" w:date="2017-12-14T05:11:00Z">
              <w:rPr>
                <w:rFonts w:ascii="Segoe UI Light" w:hAnsi="Segoe UI Light" w:cs="Segoe UI Light"/>
                <w:b/>
                <w:sz w:val="22"/>
                <w:szCs w:val="22"/>
              </w:rPr>
            </w:rPrChange>
          </w:rPr>
          <w:t xml:space="preserve"> </w:t>
        </w:r>
      </w:ins>
      <w:r w:rsidRPr="0CF19476">
        <w:rPr>
          <w:rFonts w:ascii="Segoe UI Light" w:hAnsi="Segoe UI Light" w:cs="Segoe UI Light"/>
          <w:b/>
          <w:bCs/>
          <w:sz w:val="22"/>
          <w:szCs w:val="22"/>
          <w:rPrChange w:id="1521" w:author="Frances Tibble" w:date="2017-12-14T05:11:00Z">
            <w:rPr>
              <w:rFonts w:ascii="Segoe UI Light" w:hAnsi="Segoe UI Light" w:cs="Segoe UI Light"/>
              <w:b/>
              <w:sz w:val="22"/>
              <w:szCs w:val="22"/>
            </w:rPr>
          </w:rPrChange>
        </w:rPr>
        <w:t xml:space="preserve">= </w:t>
      </w:r>
      <w:ins w:id="1522" w:author="Andrew Fryer (@DEEPFAT)" w:date="2017-12-13T15:46:00Z">
        <w:r w:rsidR="005204CA">
          <w:rPr>
            <w:rFonts w:ascii="Segoe UI Light" w:hAnsi="Segoe UI Light" w:cs="Segoe UI Light"/>
            <w:sz w:val="22"/>
            <w:szCs w:val="22"/>
          </w:rPr>
          <w:t>0.2</w:t>
        </w:r>
      </w:ins>
      <w:del w:id="1523" w:author="Andrew Fryer (@DEEPFAT)" w:date="2017-12-13T15:46:00Z">
        <w:r w:rsidDel="005204CA">
          <w:rPr>
            <w:rFonts w:ascii="Segoe UI Light" w:hAnsi="Segoe UI Light" w:cs="Segoe UI Light"/>
            <w:sz w:val="22"/>
            <w:szCs w:val="22"/>
          </w:rPr>
          <w:delText>1.7</w:delText>
        </w:r>
      </w:del>
    </w:p>
    <w:p w14:paraId="07166A0C" w14:textId="787F478A" w:rsidR="007920DE" w:rsidRPr="00936E64" w:rsidRDefault="002263C5">
      <w:pPr>
        <w:pStyle w:val="ListParagraph"/>
        <w:numPr>
          <w:ilvl w:val="0"/>
          <w:numId w:val="15"/>
        </w:numPr>
        <w:ind w:left="776"/>
        <w:rPr>
          <w:rFonts w:ascii="Segoe UI Light" w:hAnsi="Segoe UI Light" w:cs="Segoe UI Light"/>
          <w:b/>
          <w:bCs/>
          <w:sz w:val="22"/>
          <w:szCs w:val="22"/>
          <w:rPrChange w:id="1524" w:author="Frances Tibble" w:date="2017-12-14T05:05:00Z">
            <w:rPr/>
          </w:rPrChange>
        </w:rPr>
      </w:pPr>
      <w:ins w:id="1525" w:author="Andrew Fryer (@DEEPFAT)" w:date="2017-12-13T15:37:00Z">
        <w:r w:rsidRPr="00207A97">
          <w:rPr>
            <w:rFonts w:ascii="Segoe UI Light" w:hAnsi="Segoe UI Light" w:cs="Segoe UI Light"/>
            <w:b/>
            <w:bCs/>
            <w:sz w:val="22"/>
            <w:szCs w:val="22"/>
          </w:rPr>
          <w:t>Age</w:t>
        </w:r>
        <w:r>
          <w:rPr>
            <w:rFonts w:ascii="Segoe UI Light" w:hAnsi="Segoe UI Light" w:cs="Segoe UI Light"/>
            <w:sz w:val="22"/>
            <w:szCs w:val="22"/>
          </w:rPr>
          <w:t xml:space="preserve"> = </w:t>
        </w:r>
      </w:ins>
      <w:ins w:id="1526" w:author="Andrew Fryer (@DEEPFAT)" w:date="2017-12-13T15:46:00Z">
        <w:r w:rsidR="005204CA">
          <w:rPr>
            <w:rFonts w:ascii="Segoe UI Light" w:hAnsi="Segoe UI Light" w:cs="Segoe UI Light"/>
            <w:sz w:val="22"/>
            <w:szCs w:val="22"/>
          </w:rPr>
          <w:t>4</w:t>
        </w:r>
      </w:ins>
      <w:ins w:id="1527" w:author="Andrew Fryer (@DEEPFAT)" w:date="2017-12-13T15:37:00Z">
        <w:r>
          <w:rPr>
            <w:rFonts w:ascii="Segoe UI Light" w:hAnsi="Segoe UI Light" w:cs="Segoe UI Light"/>
            <w:sz w:val="22"/>
            <w:szCs w:val="22"/>
          </w:rPr>
          <w:t>0</w:t>
        </w:r>
      </w:ins>
    </w:p>
    <w:p w14:paraId="33D3F939" w14:textId="4680945C" w:rsidR="00936E64" w:rsidRPr="00936E64" w:rsidDel="00FF4D62" w:rsidRDefault="00936E64" w:rsidP="00936E64">
      <w:pPr>
        <w:ind w:left="56"/>
        <w:rPr>
          <w:del w:id="1528" w:author="Andrew Fryer (@DEEPFAT)" w:date="2017-12-13T15:53:00Z"/>
          <w:rFonts w:ascii="Segoe UI Light" w:hAnsi="Segoe UI Light" w:cs="Segoe UI Light"/>
          <w:sz w:val="22"/>
          <w:szCs w:val="22"/>
        </w:rPr>
      </w:pPr>
      <w:r w:rsidRPr="00936E64">
        <w:rPr>
          <w:rFonts w:ascii="Segoe UI Light" w:hAnsi="Segoe UI Light" w:cs="Segoe UI Light"/>
          <w:sz w:val="22"/>
          <w:szCs w:val="22"/>
        </w:rPr>
        <w:t>The result you receive back after process</w:t>
      </w:r>
      <w:r w:rsidR="00E933CD">
        <w:rPr>
          <w:rFonts w:ascii="Segoe UI Light" w:hAnsi="Segoe UI Light" w:cs="Segoe UI Light"/>
          <w:sz w:val="22"/>
          <w:szCs w:val="22"/>
        </w:rPr>
        <w:t>ing returns a JSON like output.</w:t>
      </w:r>
    </w:p>
    <w:p w14:paraId="6711E03A" w14:textId="77777777" w:rsidR="00936E64" w:rsidRPr="00FF4D62" w:rsidRDefault="00936E64">
      <w:pPr>
        <w:ind w:left="56"/>
        <w:rPr>
          <w:rFonts w:ascii="Segoe UI Light" w:hAnsi="Segoe UI Light" w:cs="Segoe UI Light"/>
          <w:b/>
          <w:bCs/>
          <w:sz w:val="22"/>
          <w:szCs w:val="22"/>
          <w:rPrChange w:id="1529" w:author="Frances Tibble" w:date="2017-12-14T09:41:00Z">
            <w:rPr/>
          </w:rPrChange>
        </w:rPr>
        <w:pPrChange w:id="1530" w:author="Frances Tibble" w:date="2017-12-14T09:41:00Z">
          <w:pPr>
            <w:pStyle w:val="ListParagraph"/>
            <w:ind w:left="776"/>
          </w:pPr>
        </w:pPrChange>
      </w:pPr>
    </w:p>
    <w:p w14:paraId="2EE96DBE" w14:textId="64D55C18" w:rsidR="00C54919" w:rsidRDefault="00C54919" w:rsidP="00936E64">
      <w:pPr>
        <w:ind w:left="56"/>
        <w:rPr>
          <w:rFonts w:ascii="Segoe UI Light" w:hAnsi="Segoe UI Light" w:cs="Segoe UI Light"/>
          <w:sz w:val="22"/>
          <w:szCs w:val="22"/>
        </w:rPr>
      </w:pPr>
      <w:del w:id="1531" w:author="Andrew Fryer (@DEEPFAT)" w:date="2017-12-13T15:53:00Z">
        <w:r w:rsidDel="00C42201">
          <w:rPr>
            <w:noProof/>
            <w:lang w:eastAsia="en-GB"/>
          </w:rPr>
          <w:drawing>
            <wp:inline distT="0" distB="0" distL="0" distR="0" wp14:anchorId="52F5C4C3" wp14:editId="5F81024C">
              <wp:extent cx="5662611" cy="489857"/>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8739" cy="496443"/>
                      </a:xfrm>
                      <a:prstGeom prst="rect">
                        <a:avLst/>
                      </a:prstGeom>
                    </pic:spPr>
                  </pic:pic>
                </a:graphicData>
              </a:graphic>
            </wp:inline>
          </w:drawing>
        </w:r>
      </w:del>
      <w:ins w:id="1532" w:author="Andrew Fryer (@DEEPFAT)" w:date="2017-12-13T15:53:00Z">
        <w:r w:rsidR="00C42201" w:rsidRPr="00C42201">
          <w:rPr>
            <w:noProof/>
          </w:rPr>
          <w:t xml:space="preserve"> </w:t>
        </w:r>
        <w:r w:rsidR="00C42201">
          <w:rPr>
            <w:noProof/>
          </w:rPr>
          <w:drawing>
            <wp:inline distT="0" distB="0" distL="0" distR="0" wp14:anchorId="5C17F6DF" wp14:editId="51F31E0E">
              <wp:extent cx="6479540" cy="460375"/>
              <wp:effectExtent l="0" t="0" r="0" b="0"/>
              <wp:docPr id="175274295" name="Picture 17527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460375"/>
                      </a:xfrm>
                      <a:prstGeom prst="rect">
                        <a:avLst/>
                      </a:prstGeom>
                    </pic:spPr>
                  </pic:pic>
                </a:graphicData>
              </a:graphic>
            </wp:inline>
          </w:drawing>
        </w:r>
      </w:ins>
    </w:p>
    <w:p w14:paraId="19362DCC" w14:textId="63571692" w:rsidR="00C54919" w:rsidRDefault="00C54919" w:rsidP="00F73044">
      <w:pPr>
        <w:ind w:left="3544"/>
        <w:rPr>
          <w:rFonts w:ascii="Segoe UI Light" w:hAnsi="Segoe UI Light" w:cs="Segoe UI Light"/>
          <w:sz w:val="22"/>
          <w:szCs w:val="22"/>
        </w:rPr>
      </w:pPr>
    </w:p>
    <w:p w14:paraId="12279997" w14:textId="5D1C66DF" w:rsidR="4ABE0180" w:rsidRDefault="006D7906" w:rsidP="00936E64">
      <w:pPr>
        <w:ind w:left="56"/>
        <w:rPr>
          <w:rFonts w:ascii="Segoe UI Light" w:hAnsi="Segoe UI Light" w:cs="Segoe UI Light"/>
          <w:sz w:val="22"/>
          <w:szCs w:val="22"/>
        </w:rPr>
      </w:pPr>
      <w:r>
        <w:rPr>
          <w:rFonts w:ascii="Segoe UI Light" w:hAnsi="Segoe UI Light" w:cs="Segoe UI Light"/>
          <w:sz w:val="22"/>
          <w:szCs w:val="22"/>
        </w:rPr>
        <w:t xml:space="preserve">Notice we just get back the </w:t>
      </w:r>
      <w:r w:rsidR="00F73044" w:rsidRPr="006121C8">
        <w:rPr>
          <w:rFonts w:ascii="Segoe UI Light" w:hAnsi="Segoe UI Light" w:cs="Segoe UI Light"/>
          <w:sz w:val="22"/>
          <w:szCs w:val="22"/>
        </w:rPr>
        <w:t xml:space="preserve">Scored Label and the Scored Probabilities. </w:t>
      </w:r>
      <w:proofErr w:type="gramStart"/>
      <w:r w:rsidR="00F73044" w:rsidRPr="006121C8">
        <w:rPr>
          <w:rFonts w:ascii="Segoe UI Light" w:hAnsi="Segoe UI Light" w:cs="Segoe UI Light"/>
          <w:sz w:val="22"/>
          <w:szCs w:val="22"/>
        </w:rPr>
        <w:t>So</w:t>
      </w:r>
      <w:proofErr w:type="gramEnd"/>
      <w:r w:rsidR="00F73044" w:rsidRPr="006121C8">
        <w:rPr>
          <w:rFonts w:ascii="Segoe UI Light" w:hAnsi="Segoe UI Light" w:cs="Segoe UI Light"/>
          <w:sz w:val="22"/>
          <w:szCs w:val="22"/>
        </w:rPr>
        <w:t xml:space="preserve"> in the case below we can say that given the parameters above the classifier has predicted the flight will be more than 15 mins delayed (1) and it is </w:t>
      </w:r>
      <w:r>
        <w:rPr>
          <w:rFonts w:ascii="Segoe UI Light" w:hAnsi="Segoe UI Light" w:cs="Segoe UI Light"/>
          <w:sz w:val="22"/>
          <w:szCs w:val="22"/>
        </w:rPr>
        <w:t xml:space="preserve">very </w:t>
      </w:r>
      <w:r w:rsidR="00F73044" w:rsidRPr="006121C8">
        <w:rPr>
          <w:rFonts w:ascii="Segoe UI Light" w:hAnsi="Segoe UI Light" w:cs="Segoe UI Light"/>
          <w:sz w:val="22"/>
          <w:szCs w:val="22"/>
        </w:rPr>
        <w:t>confident in its decision (</w:t>
      </w:r>
      <w:r w:rsidR="001521B3" w:rsidRPr="001521B3">
        <w:rPr>
          <w:rFonts w:ascii="Segoe UI Light" w:hAnsi="Segoe UI Light" w:cs="Segoe UI Light"/>
          <w:sz w:val="22"/>
          <w:szCs w:val="22"/>
        </w:rPr>
        <w:t>0.997861325740814</w:t>
      </w:r>
      <w:r w:rsidR="006121C8" w:rsidRPr="006121C8">
        <w:rPr>
          <w:rFonts w:ascii="Segoe UI Light" w:hAnsi="Segoe UI Light" w:cs="Segoe UI Light"/>
          <w:sz w:val="22"/>
          <w:szCs w:val="22"/>
        </w:rPr>
        <w:t>)</w:t>
      </w:r>
      <w:r>
        <w:rPr>
          <w:rFonts w:ascii="Segoe UI Light" w:hAnsi="Segoe UI Light" w:cs="Segoe UI Light"/>
          <w:sz w:val="22"/>
          <w:szCs w:val="22"/>
        </w:rPr>
        <w:t>.</w:t>
      </w:r>
    </w:p>
    <w:p w14:paraId="5E733179" w14:textId="77777777" w:rsidR="00421B77" w:rsidRDefault="00421B77" w:rsidP="00936E64">
      <w:pPr>
        <w:ind w:left="56"/>
        <w:rPr>
          <w:ins w:id="1533" w:author="Andrew Fryer (@DEEPFAT)" w:date="2016-09-01T09:03:00Z"/>
          <w:rFonts w:ascii="Segoe UI Light" w:hAnsi="Segoe UI Light" w:cs="Segoe UI Light"/>
          <w:sz w:val="22"/>
          <w:szCs w:val="22"/>
        </w:rPr>
      </w:pPr>
    </w:p>
    <w:p w14:paraId="791712F0" w14:textId="7A2FA3DA" w:rsidR="00421B77" w:rsidRPr="00421B77" w:rsidRDefault="00421B77" w:rsidP="00936E64">
      <w:pPr>
        <w:ind w:left="56"/>
        <w:rPr>
          <w:ins w:id="1534" w:author="Andrew Fryer (@DEEPFAT)" w:date="2016-09-01T09:03:00Z"/>
          <w:rFonts w:ascii="Segoe UI Light" w:hAnsi="Segoe UI Light" w:cs="Segoe UI Light"/>
          <w:sz w:val="40"/>
          <w:szCs w:val="40"/>
          <w:rPrChange w:id="1535" w:author="Andrew Fryer (@DEEPFAT)" w:date="2016-09-01T09:04:00Z">
            <w:rPr>
              <w:ins w:id="1536" w:author="Andrew Fryer (@DEEPFAT)" w:date="2016-09-01T09:03:00Z"/>
              <w:rFonts w:ascii="Segoe UI Light" w:hAnsi="Segoe UI Light" w:cs="Segoe UI Light"/>
              <w:sz w:val="22"/>
              <w:szCs w:val="22"/>
            </w:rPr>
          </w:rPrChange>
        </w:rPr>
      </w:pPr>
      <w:ins w:id="1537" w:author="Andrew Fryer (@DEEPFAT)" w:date="2016-09-01T09:04:00Z">
        <w:r w:rsidRPr="00421B77">
          <w:rPr>
            <w:rFonts w:ascii="Segoe UI Light" w:hAnsi="Segoe UI Light" w:cs="Segoe UI Light"/>
            <w:sz w:val="40"/>
            <w:szCs w:val="40"/>
            <w:rPrChange w:id="1538" w:author="Andrew Fryer (@DEEPFAT)" w:date="2016-09-01T09:04:00Z">
              <w:rPr>
                <w:rFonts w:ascii="Segoe UI Light" w:hAnsi="Segoe UI Light" w:cs="Segoe UI Light"/>
                <w:sz w:val="22"/>
                <w:szCs w:val="22"/>
              </w:rPr>
            </w:rPrChange>
          </w:rPr>
          <w:t>Optional Exercise</w:t>
        </w:r>
      </w:ins>
      <w:ins w:id="1539" w:author="Andrew Fryer (@DEEPFAT)" w:date="2016-09-01T09:05:00Z">
        <w:r>
          <w:rPr>
            <w:rFonts w:ascii="Segoe UI Light" w:hAnsi="Segoe UI Light" w:cs="Segoe UI Light"/>
            <w:sz w:val="40"/>
            <w:szCs w:val="40"/>
          </w:rPr>
          <w:t xml:space="preserve"> – create a Web Site using the </w:t>
        </w:r>
        <w:proofErr w:type="spellStart"/>
        <w:r>
          <w:rPr>
            <w:rFonts w:ascii="Segoe UI Light" w:hAnsi="Segoe UI Light" w:cs="Segoe UI Light"/>
            <w:sz w:val="40"/>
            <w:szCs w:val="40"/>
          </w:rPr>
          <w:t>api</w:t>
        </w:r>
      </w:ins>
      <w:proofErr w:type="spellEnd"/>
    </w:p>
    <w:p w14:paraId="08D60288" w14:textId="38BFA569" w:rsidR="00936E64" w:rsidRDefault="00936E64" w:rsidP="00936E64">
      <w:pPr>
        <w:ind w:left="56"/>
        <w:rPr>
          <w:rFonts w:ascii="Segoe UI Light" w:hAnsi="Segoe UI Light" w:cs="Segoe UI Light"/>
          <w:sz w:val="22"/>
          <w:szCs w:val="22"/>
          <w:lang w:val="en"/>
        </w:rPr>
      </w:pPr>
      <w:r>
        <w:rPr>
          <w:rFonts w:ascii="Segoe UI Light" w:hAnsi="Segoe UI Light" w:cs="Segoe UI Light"/>
          <w:sz w:val="22"/>
          <w:szCs w:val="22"/>
        </w:rPr>
        <w:t xml:space="preserve">We can also </w:t>
      </w:r>
      <w:del w:id="1540" w:author="Andrew Fryer (@DEEPFAT)" w:date="2016-09-01T09:03:00Z">
        <w:r w:rsidDel="00421B77">
          <w:rPr>
            <w:rFonts w:ascii="Segoe UI Light" w:hAnsi="Segoe UI Light" w:cs="Segoe UI Light"/>
            <w:sz w:val="22"/>
            <w:szCs w:val="22"/>
          </w:rPr>
          <w:delText xml:space="preserve">use the excel add-ins to test the web site and </w:delText>
        </w:r>
      </w:del>
      <w:ins w:id="1541" w:author="Andrew Fryer (@DEEPFAT)" w:date="2016-09-01T09:03:00Z">
        <w:r w:rsidR="00421B77">
          <w:rPr>
            <w:rFonts w:ascii="Segoe UI Light" w:hAnsi="Segoe UI Light" w:cs="Segoe UI Light"/>
            <w:sz w:val="22"/>
            <w:szCs w:val="22"/>
          </w:rPr>
          <w:t>test our</w:t>
        </w:r>
      </w:ins>
      <w:ins w:id="1542" w:author="Andrew Fryer (@DEEPFAT)" w:date="2016-09-01T09:04:00Z">
        <w:r w:rsidR="00421B77">
          <w:rPr>
            <w:rFonts w:ascii="Segoe UI Light" w:hAnsi="Segoe UI Light" w:cs="Segoe UI Light"/>
            <w:sz w:val="22"/>
            <w:szCs w:val="22"/>
          </w:rPr>
          <w:t xml:space="preserve"> new </w:t>
        </w:r>
      </w:ins>
      <w:ins w:id="1543" w:author="Frances Tibble" w:date="2017-12-14T09:45:00Z">
        <w:r w:rsidR="726423F2">
          <w:rPr>
            <w:rFonts w:ascii="Segoe UI Light" w:hAnsi="Segoe UI Light" w:cs="Segoe UI Light"/>
            <w:sz w:val="22"/>
            <w:szCs w:val="22"/>
          </w:rPr>
          <w:t>API</w:t>
        </w:r>
        <w:r w:rsidR="00421B77">
          <w:rPr>
            <w:rFonts w:ascii="Segoe UI Light" w:hAnsi="Segoe UI Light" w:cs="Segoe UI Light"/>
            <w:sz w:val="22"/>
            <w:szCs w:val="22"/>
          </w:rPr>
          <w:t xml:space="preserve"> </w:t>
        </w:r>
      </w:ins>
      <w:ins w:id="1544" w:author="Andrew Fryer (@DEEPFAT)" w:date="2016-09-01T09:04:00Z">
        <w:del w:id="1545" w:author="Frances Tibble" w:date="2017-12-14T09:45:00Z">
          <w:r w:rsidR="00421B77" w:rsidDel="726423F2">
            <w:rPr>
              <w:rFonts w:ascii="Segoe UI Light" w:hAnsi="Segoe UI Light" w:cs="Segoe UI Light"/>
              <w:sz w:val="22"/>
              <w:szCs w:val="22"/>
            </w:rPr>
            <w:delText xml:space="preserve"> </w:delText>
          </w:r>
        </w:del>
      </w:ins>
      <w:del w:id="1546" w:author="Andrew Fryer (@DEEPFAT)" w:date="2016-09-01T09:04:00Z">
        <w:r w:rsidDel="00421B77">
          <w:rPr>
            <w:rFonts w:ascii="Segoe UI Light" w:hAnsi="Segoe UI Light" w:cs="Segoe UI Light"/>
            <w:sz w:val="22"/>
            <w:szCs w:val="22"/>
          </w:rPr>
          <w:delText>there is also</w:delText>
        </w:r>
      </w:del>
      <w:ins w:id="1547" w:author="Andrew Fryer (@DEEPFAT)" w:date="2016-09-01T09:04:00Z">
        <w:r w:rsidR="00421B77">
          <w:rPr>
            <w:rFonts w:ascii="Segoe UI Light" w:hAnsi="Segoe UI Light" w:cs="Segoe UI Light"/>
            <w:sz w:val="22"/>
            <w:szCs w:val="22"/>
          </w:rPr>
          <w:t xml:space="preserve">using </w:t>
        </w:r>
      </w:ins>
      <w:del w:id="1548" w:author="Andrew Fryer (@DEEPFAT)" w:date="2016-09-01T09:04:00Z">
        <w:r w:rsidDel="00421B77">
          <w:rPr>
            <w:rFonts w:ascii="Segoe UI Light" w:hAnsi="Segoe UI Light" w:cs="Segoe UI Light"/>
            <w:sz w:val="22"/>
            <w:szCs w:val="22"/>
          </w:rPr>
          <w:delText xml:space="preserve"> </w:delText>
        </w:r>
      </w:del>
      <w:r>
        <w:rPr>
          <w:rFonts w:ascii="Segoe UI Light" w:hAnsi="Segoe UI Light" w:cs="Segoe UI Light"/>
          <w:sz w:val="22"/>
          <w:szCs w:val="22"/>
        </w:rPr>
        <w:t xml:space="preserve">a partially configured web site in the </w:t>
      </w:r>
      <w:hyperlink r:id="rId78" w:history="1">
        <w:r w:rsidRPr="006D7906">
          <w:rPr>
            <w:rStyle w:val="Hyperlink"/>
            <w:rFonts w:ascii="Segoe UI Light" w:hAnsi="Segoe UI Light" w:cs="Segoe UI Light"/>
            <w:sz w:val="22"/>
            <w:szCs w:val="22"/>
            <w:lang w:val="en"/>
          </w:rPr>
          <w:t>Azure Web App Marketplace</w:t>
        </w:r>
      </w:hyperlink>
      <w:r w:rsidRPr="006D7906">
        <w:rPr>
          <w:rFonts w:ascii="Segoe UI Light" w:hAnsi="Segoe UI Light" w:cs="Segoe UI Light"/>
          <w:sz w:val="22"/>
          <w:szCs w:val="22"/>
          <w:lang w:val="en"/>
        </w:rPr>
        <w:t>.</w:t>
      </w:r>
      <w:r>
        <w:rPr>
          <w:rFonts w:ascii="Segoe UI Light" w:hAnsi="Segoe UI Light" w:cs="Segoe UI Light"/>
          <w:sz w:val="22"/>
          <w:szCs w:val="22"/>
          <w:lang w:val="en"/>
        </w:rPr>
        <w:t xml:space="preserve">  Simply go to</w:t>
      </w:r>
      <w:r w:rsidR="00E933CD">
        <w:rPr>
          <w:rFonts w:ascii="Segoe UI Light" w:hAnsi="Segoe UI Light" w:cs="Segoe UI Light"/>
          <w:sz w:val="22"/>
          <w:szCs w:val="22"/>
          <w:lang w:val="en"/>
        </w:rPr>
        <w:t xml:space="preserve"> the site and look for Azure ML</w:t>
      </w:r>
      <w:r>
        <w:rPr>
          <w:rFonts w:ascii="Segoe UI Light" w:hAnsi="Segoe UI Light" w:cs="Segoe UI Light"/>
          <w:sz w:val="22"/>
          <w:szCs w:val="22"/>
          <w:lang w:val="en"/>
        </w:rPr>
        <w:t>.</w:t>
      </w:r>
    </w:p>
    <w:p w14:paraId="152BC751" w14:textId="1E7C8763" w:rsidR="00936E64" w:rsidRDefault="00936E64" w:rsidP="00936E64">
      <w:pPr>
        <w:ind w:left="56"/>
        <w:rPr>
          <w:rFonts w:ascii="Segoe UI Light" w:hAnsi="Segoe UI Light" w:cs="Segoe UI Light"/>
          <w:sz w:val="22"/>
          <w:szCs w:val="22"/>
        </w:rPr>
      </w:pPr>
      <w:r>
        <w:rPr>
          <w:rFonts w:ascii="Segoe UI Light" w:hAnsi="Segoe UI Light" w:cs="Segoe UI Light"/>
          <w:sz w:val="22"/>
          <w:szCs w:val="22"/>
        </w:rPr>
        <w:t>This will create a web</w:t>
      </w:r>
      <w:r w:rsidR="00E933CD">
        <w:rPr>
          <w:rFonts w:ascii="Segoe UI Light" w:hAnsi="Segoe UI Light" w:cs="Segoe UI Light"/>
          <w:sz w:val="22"/>
          <w:szCs w:val="22"/>
        </w:rPr>
        <w:t xml:space="preserve"> app in our </w:t>
      </w:r>
      <w:ins w:id="1549" w:author="Frances Tibble" w:date="2017-12-14T09:45:00Z">
        <w:r w:rsidR="726423F2">
          <w:rPr>
            <w:rFonts w:ascii="Segoe UI Light" w:hAnsi="Segoe UI Light" w:cs="Segoe UI Light"/>
            <w:sz w:val="22"/>
            <w:szCs w:val="22"/>
          </w:rPr>
          <w:t>A</w:t>
        </w:r>
      </w:ins>
      <w:del w:id="1550" w:author="Frances Tibble" w:date="2017-12-14T09:45:00Z">
        <w:r w:rsidR="00E933CD" w:rsidDel="726423F2">
          <w:rPr>
            <w:rFonts w:ascii="Segoe UI Light" w:hAnsi="Segoe UI Light" w:cs="Segoe UI Light"/>
            <w:sz w:val="22"/>
            <w:szCs w:val="22"/>
          </w:rPr>
          <w:delText>a</w:delText>
        </w:r>
      </w:del>
      <w:r w:rsidR="00E933CD">
        <w:rPr>
          <w:rFonts w:ascii="Segoe UI Light" w:hAnsi="Segoe UI Light" w:cs="Segoe UI Light"/>
          <w:sz w:val="22"/>
          <w:szCs w:val="22"/>
        </w:rPr>
        <w:t>zure subscription.</w:t>
      </w:r>
      <w:ins w:id="1551" w:author="Andrew Fryer (@DEEPFAT)" w:date="2017-12-13T15:53:00Z">
        <w:r w:rsidR="00FF4D62">
          <w:rPr>
            <w:rFonts w:ascii="Segoe UI Light" w:hAnsi="Segoe UI Light" w:cs="Segoe UI Light"/>
            <w:sz w:val="22"/>
            <w:szCs w:val="22"/>
          </w:rPr>
          <w:t xml:space="preserve">  You will need an A</w:t>
        </w:r>
      </w:ins>
      <w:ins w:id="1552" w:author="Andrew Fryer (@DEEPFAT)" w:date="2017-12-13T15:54:00Z">
        <w:r w:rsidR="00FF4D62">
          <w:rPr>
            <w:rFonts w:ascii="Segoe UI Light" w:hAnsi="Segoe UI Light" w:cs="Segoe UI Light"/>
            <w:sz w:val="22"/>
            <w:szCs w:val="22"/>
          </w:rPr>
          <w:t>zure subscription for this.</w:t>
        </w:r>
      </w:ins>
    </w:p>
    <w:p w14:paraId="40B6E2D0" w14:textId="438EECBA" w:rsidR="00721422" w:rsidRDefault="00721422" w:rsidP="00936E64">
      <w:pPr>
        <w:ind w:left="56"/>
        <w:rPr>
          <w:rFonts w:ascii="Segoe UI Light" w:hAnsi="Segoe UI Light" w:cs="Segoe UI Light"/>
          <w:sz w:val="22"/>
          <w:szCs w:val="22"/>
        </w:rPr>
      </w:pPr>
      <w:r>
        <w:rPr>
          <w:noProof/>
          <w:lang w:eastAsia="en-GB"/>
        </w:rPr>
        <w:drawing>
          <wp:inline distT="0" distB="0" distL="0" distR="0" wp14:anchorId="54EC3407" wp14:editId="68629151">
            <wp:extent cx="3385185" cy="2714625"/>
            <wp:effectExtent l="19050" t="19050" r="2476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85185" cy="2714625"/>
                    </a:xfrm>
                    <a:prstGeom prst="rect">
                      <a:avLst/>
                    </a:prstGeom>
                    <a:ln w="19050">
                      <a:solidFill>
                        <a:schemeClr val="tx2">
                          <a:lumMod val="75000"/>
                        </a:schemeClr>
                      </a:solidFill>
                    </a:ln>
                  </pic:spPr>
                </pic:pic>
              </a:graphicData>
            </a:graphic>
          </wp:inline>
        </w:drawing>
      </w:r>
    </w:p>
    <w:p w14:paraId="6AADFD78" w14:textId="01829B76" w:rsidR="00983465" w:rsidRDefault="00983465" w:rsidP="00936E64">
      <w:pPr>
        <w:ind w:left="56"/>
        <w:rPr>
          <w:rFonts w:ascii="Segoe UI Light" w:hAnsi="Segoe UI Light" w:cs="Segoe UI Light"/>
          <w:sz w:val="22"/>
          <w:szCs w:val="22"/>
        </w:rPr>
      </w:pPr>
      <w:r>
        <w:rPr>
          <w:noProof/>
          <w:lang w:eastAsia="en-GB"/>
        </w:rPr>
        <w:lastRenderedPageBreak/>
        <w:drawing>
          <wp:inline distT="0" distB="0" distL="0" distR="0" wp14:anchorId="0A92A1B0" wp14:editId="7234997A">
            <wp:extent cx="3875496" cy="3350376"/>
            <wp:effectExtent l="19050" t="19050" r="10795" b="21590"/>
            <wp:docPr id="175274256" name="Picture 17527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1413" cy="3355491"/>
                    </a:xfrm>
                    <a:prstGeom prst="rect">
                      <a:avLst/>
                    </a:prstGeom>
                    <a:ln w="19050">
                      <a:solidFill>
                        <a:schemeClr val="tx2">
                          <a:lumMod val="75000"/>
                        </a:schemeClr>
                      </a:solidFill>
                    </a:ln>
                  </pic:spPr>
                </pic:pic>
              </a:graphicData>
            </a:graphic>
          </wp:inline>
        </w:drawing>
      </w:r>
    </w:p>
    <w:p w14:paraId="0580F567" w14:textId="24DF362D" w:rsidR="00983465" w:rsidRDefault="00983465" w:rsidP="00936E64">
      <w:pPr>
        <w:ind w:left="56"/>
        <w:rPr>
          <w:rFonts w:ascii="Segoe UI Light" w:hAnsi="Segoe UI Light" w:cs="Segoe UI Light"/>
          <w:sz w:val="22"/>
          <w:szCs w:val="22"/>
        </w:rPr>
      </w:pPr>
      <w:r>
        <w:rPr>
          <w:rFonts w:ascii="Segoe UI Light" w:hAnsi="Segoe UI Light" w:cs="Segoe UI Light"/>
          <w:sz w:val="22"/>
          <w:szCs w:val="22"/>
        </w:rPr>
        <w:t xml:space="preserve">If we then click on the URL of the new </w:t>
      </w:r>
      <w:proofErr w:type="gramStart"/>
      <w:r>
        <w:rPr>
          <w:rFonts w:ascii="Segoe UI Light" w:hAnsi="Segoe UI Light" w:cs="Segoe UI Light"/>
          <w:sz w:val="22"/>
          <w:szCs w:val="22"/>
        </w:rPr>
        <w:t>site</w:t>
      </w:r>
      <w:proofErr w:type="gramEnd"/>
      <w:r>
        <w:rPr>
          <w:rFonts w:ascii="Segoe UI Light" w:hAnsi="Segoe UI Light" w:cs="Segoe UI Light"/>
          <w:sz w:val="22"/>
          <w:szCs w:val="22"/>
        </w:rPr>
        <w:t xml:space="preserve"> we’ll be presented with a simple page where we can enter our API URL and API key</w:t>
      </w:r>
      <w:ins w:id="1553" w:author="Frances Tibble" w:date="2017-12-14T09:45:00Z">
        <w:r w:rsidR="726423F2">
          <w:rPr>
            <w:rFonts w:ascii="Segoe UI Light" w:hAnsi="Segoe UI Light" w:cs="Segoe UI Light"/>
            <w:sz w:val="22"/>
            <w:szCs w:val="22"/>
          </w:rPr>
          <w:t>.</w:t>
        </w:r>
      </w:ins>
    </w:p>
    <w:p w14:paraId="45E633AF" w14:textId="6D372873" w:rsidR="00983465" w:rsidRDefault="00983465" w:rsidP="00936E64">
      <w:pPr>
        <w:ind w:left="56"/>
        <w:rPr>
          <w:rFonts w:ascii="Segoe UI Light" w:hAnsi="Segoe UI Light" w:cs="Segoe UI Light"/>
          <w:sz w:val="22"/>
          <w:szCs w:val="22"/>
        </w:rPr>
      </w:pPr>
      <w:r>
        <w:rPr>
          <w:noProof/>
          <w:lang w:eastAsia="en-GB"/>
        </w:rPr>
        <w:drawing>
          <wp:inline distT="0" distB="0" distL="0" distR="0" wp14:anchorId="7817B72A" wp14:editId="3D4A7F39">
            <wp:extent cx="3385457" cy="2056179"/>
            <wp:effectExtent l="19050" t="19050" r="24765" b="20320"/>
            <wp:docPr id="175274252" name="Picture 17527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4161" cy="2061465"/>
                    </a:xfrm>
                    <a:prstGeom prst="rect">
                      <a:avLst/>
                    </a:prstGeom>
                    <a:ln w="19050">
                      <a:solidFill>
                        <a:schemeClr val="tx1"/>
                      </a:solidFill>
                    </a:ln>
                  </pic:spPr>
                </pic:pic>
              </a:graphicData>
            </a:graphic>
          </wp:inline>
        </w:drawing>
      </w:r>
    </w:p>
    <w:p w14:paraId="22C6151B" w14:textId="6311E6F9" w:rsidR="006D7906" w:rsidRDefault="006D7906" w:rsidP="00936E64">
      <w:pPr>
        <w:ind w:left="56"/>
        <w:rPr>
          <w:rFonts w:ascii="Segoe UI Light" w:hAnsi="Segoe UI Light" w:cs="Segoe UI Light"/>
          <w:sz w:val="22"/>
          <w:szCs w:val="22"/>
        </w:rPr>
      </w:pPr>
      <w:r>
        <w:rPr>
          <w:rFonts w:ascii="Segoe UI Light" w:hAnsi="Segoe UI Light" w:cs="Segoe UI Light"/>
          <w:sz w:val="22"/>
          <w:szCs w:val="22"/>
        </w:rPr>
        <w:t xml:space="preserve"> </w:t>
      </w:r>
      <w:r w:rsidR="00983465">
        <w:rPr>
          <w:rFonts w:ascii="Segoe UI Light" w:hAnsi="Segoe UI Light" w:cs="Segoe UI Light"/>
          <w:sz w:val="22"/>
          <w:szCs w:val="22"/>
        </w:rPr>
        <w:t xml:space="preserve">The key is on the API dashboard and the URL is at the top of the Request response page. Click Submit and </w:t>
      </w:r>
      <w:r w:rsidR="00F36BBC">
        <w:rPr>
          <w:rFonts w:ascii="Segoe UI Light" w:hAnsi="Segoe UI Light" w:cs="Segoe UI Light"/>
          <w:sz w:val="22"/>
          <w:szCs w:val="22"/>
        </w:rPr>
        <w:t xml:space="preserve">close the page.  Go back to the Azure Portal and open the site again and enter some trial </w:t>
      </w:r>
      <w:proofErr w:type="gramStart"/>
      <w:r w:rsidR="00F36BBC">
        <w:rPr>
          <w:rFonts w:ascii="Segoe UI Light" w:hAnsi="Segoe UI Light" w:cs="Segoe UI Light"/>
          <w:sz w:val="22"/>
          <w:szCs w:val="22"/>
        </w:rPr>
        <w:t>values..</w:t>
      </w:r>
      <w:proofErr w:type="gramEnd"/>
    </w:p>
    <w:p w14:paraId="40D6DD03" w14:textId="48D0A528" w:rsidR="00936E64" w:rsidRDefault="00936E64" w:rsidP="00936E64">
      <w:pPr>
        <w:ind w:left="56"/>
        <w:rPr>
          <w:rFonts w:ascii="Segoe UI Light" w:hAnsi="Segoe UI Light" w:cs="Segoe UI Light"/>
          <w:sz w:val="22"/>
          <w:szCs w:val="22"/>
        </w:rPr>
      </w:pPr>
      <w:r>
        <w:rPr>
          <w:noProof/>
          <w:lang w:eastAsia="en-GB"/>
        </w:rPr>
        <w:drawing>
          <wp:inline distT="0" distB="0" distL="0" distR="0" wp14:anchorId="075CD2D1" wp14:editId="093FA111">
            <wp:extent cx="2672443" cy="21530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78467" cy="2157944"/>
                    </a:xfrm>
                    <a:prstGeom prst="rect">
                      <a:avLst/>
                    </a:prstGeom>
                  </pic:spPr>
                </pic:pic>
              </a:graphicData>
            </a:graphic>
          </wp:inline>
        </w:drawing>
      </w:r>
    </w:p>
    <w:p w14:paraId="1F8292FF" w14:textId="77777777" w:rsidR="00816A90" w:rsidRDefault="00816A90">
      <w:pPr>
        <w:rPr>
          <w:rFonts w:ascii="Segoe UI Light" w:hAnsi="Segoe UI Light" w:cs="Segoe UI Light"/>
          <w:sz w:val="22"/>
          <w:szCs w:val="22"/>
        </w:rPr>
      </w:pPr>
      <w:r>
        <w:rPr>
          <w:rFonts w:ascii="Segoe UI Light" w:hAnsi="Segoe UI Light" w:cs="Segoe UI Light"/>
          <w:sz w:val="22"/>
          <w:szCs w:val="22"/>
        </w:rPr>
        <w:br w:type="page"/>
      </w:r>
    </w:p>
    <w:p w14:paraId="60534FDA" w14:textId="3883CA8B" w:rsidR="00421B77" w:rsidRPr="00AD7B7B" w:rsidRDefault="00421B77" w:rsidP="00421B77">
      <w:pPr>
        <w:ind w:left="56"/>
        <w:rPr>
          <w:ins w:id="1554" w:author="Andrew Fryer (@DEEPFAT)" w:date="2016-09-01T09:05:00Z"/>
          <w:rFonts w:ascii="Segoe UI Light" w:hAnsi="Segoe UI Light" w:cs="Segoe UI Light"/>
          <w:sz w:val="40"/>
          <w:szCs w:val="40"/>
        </w:rPr>
      </w:pPr>
      <w:ins w:id="1555" w:author="Andrew Fryer (@DEEPFAT)" w:date="2016-09-01T09:05:00Z">
        <w:r w:rsidRPr="00AD7B7B">
          <w:rPr>
            <w:rFonts w:ascii="Segoe UI Light" w:hAnsi="Segoe UI Light" w:cs="Segoe UI Light"/>
            <w:sz w:val="40"/>
            <w:szCs w:val="40"/>
          </w:rPr>
          <w:lastRenderedPageBreak/>
          <w:t>Optional Exercise</w:t>
        </w:r>
        <w:r>
          <w:rPr>
            <w:rFonts w:ascii="Segoe UI Light" w:hAnsi="Segoe UI Light" w:cs="Segoe UI Light"/>
            <w:sz w:val="40"/>
            <w:szCs w:val="40"/>
          </w:rPr>
          <w:t xml:space="preserve"> – using Excel to call the </w:t>
        </w:r>
      </w:ins>
      <w:ins w:id="1556" w:author="Frances Tibble" w:date="2017-12-14T09:45:00Z">
        <w:r w:rsidR="726423F2">
          <w:rPr>
            <w:rFonts w:ascii="Segoe UI Light" w:hAnsi="Segoe UI Light" w:cs="Segoe UI Light"/>
            <w:sz w:val="40"/>
            <w:szCs w:val="40"/>
          </w:rPr>
          <w:t>A</w:t>
        </w:r>
        <w:r w:rsidR="75387B64">
          <w:rPr>
            <w:rFonts w:ascii="Segoe UI Light" w:hAnsi="Segoe UI Light" w:cs="Segoe UI Light"/>
            <w:sz w:val="40"/>
            <w:szCs w:val="40"/>
          </w:rPr>
          <w:t>PI</w:t>
        </w:r>
      </w:ins>
      <w:ins w:id="1557" w:author="Andrew Fryer (@DEEPFAT)" w:date="2016-09-01T09:05:00Z">
        <w:del w:id="1558" w:author="Frances Tibble" w:date="2017-12-14T09:45:00Z">
          <w:r w:rsidDel="726423F2">
            <w:rPr>
              <w:rFonts w:ascii="Segoe UI Light" w:hAnsi="Segoe UI Light" w:cs="Segoe UI Light"/>
              <w:sz w:val="40"/>
              <w:szCs w:val="40"/>
            </w:rPr>
            <w:delText>api</w:delText>
          </w:r>
        </w:del>
      </w:ins>
    </w:p>
    <w:p w14:paraId="61036844" w14:textId="77777777" w:rsidR="00421B77" w:rsidRDefault="00421B77" w:rsidP="00936E64">
      <w:pPr>
        <w:ind w:left="56"/>
        <w:rPr>
          <w:ins w:id="1559" w:author="Andrew Fryer (@DEEPFAT)" w:date="2016-09-01T09:05:00Z"/>
          <w:rFonts w:ascii="Segoe UI Light" w:hAnsi="Segoe UI Light" w:cs="Segoe UI Light"/>
          <w:sz w:val="22"/>
          <w:szCs w:val="22"/>
        </w:rPr>
      </w:pPr>
    </w:p>
    <w:p w14:paraId="0436D7B1" w14:textId="7309A5D7" w:rsidR="00F36BBC" w:rsidRDefault="00F36BBC" w:rsidP="00936E64">
      <w:pPr>
        <w:ind w:left="56"/>
        <w:rPr>
          <w:ins w:id="1560" w:author="Andrew Fryer (@DEEPFAT)" w:date="2016-09-01T09:06:00Z"/>
          <w:rFonts w:ascii="Segoe UI Light" w:hAnsi="Segoe UI Light" w:cs="Segoe UI Light"/>
          <w:sz w:val="22"/>
          <w:szCs w:val="22"/>
        </w:rPr>
      </w:pPr>
      <w:del w:id="1561" w:author="Andrew Fryer (@DEEPFAT)" w:date="2016-09-01T09:06:00Z">
        <w:r w:rsidDel="00421B77">
          <w:rPr>
            <w:rFonts w:ascii="Segoe UI Light" w:hAnsi="Segoe UI Light" w:cs="Segoe UI Light"/>
            <w:sz w:val="22"/>
            <w:szCs w:val="22"/>
          </w:rPr>
          <w:delText>Optionally t</w:delText>
        </w:r>
      </w:del>
      <w:ins w:id="1562" w:author="Andrew Fryer (@DEEPFAT)" w:date="2016-09-01T09:06:00Z">
        <w:r w:rsidR="00421B77">
          <w:rPr>
            <w:rFonts w:ascii="Segoe UI Light" w:hAnsi="Segoe UI Light" w:cs="Segoe UI Light"/>
            <w:sz w:val="22"/>
            <w:szCs w:val="22"/>
          </w:rPr>
          <w:t>We can also see how we can interact with</w:t>
        </w:r>
        <w:del w:id="1563" w:author="Frances Tibble" w:date="2017-12-14T09:45:00Z">
          <w:r w:rsidR="00421B77" w:rsidDel="75387B64">
            <w:rPr>
              <w:rFonts w:ascii="Segoe UI Light" w:hAnsi="Segoe UI Light" w:cs="Segoe UI Light"/>
              <w:sz w:val="22"/>
              <w:szCs w:val="22"/>
            </w:rPr>
            <w:delText>t</w:delText>
          </w:r>
        </w:del>
        <w:r w:rsidR="00421B77">
          <w:rPr>
            <w:rFonts w:ascii="Segoe UI Light" w:hAnsi="Segoe UI Light" w:cs="Segoe UI Light"/>
            <w:sz w:val="22"/>
            <w:szCs w:val="22"/>
          </w:rPr>
          <w:t xml:space="preserve"> the new </w:t>
        </w:r>
      </w:ins>
      <w:ins w:id="1564" w:author="Frances Tibble" w:date="2017-12-14T09:45:00Z">
        <w:r w:rsidR="75387B64">
          <w:rPr>
            <w:rFonts w:ascii="Segoe UI Light" w:hAnsi="Segoe UI Light" w:cs="Segoe UI Light"/>
            <w:sz w:val="22"/>
            <w:szCs w:val="22"/>
          </w:rPr>
          <w:t>API</w:t>
        </w:r>
        <w:r w:rsidR="00421B77">
          <w:rPr>
            <w:rFonts w:ascii="Segoe UI Light" w:hAnsi="Segoe UI Light" w:cs="Segoe UI Light"/>
            <w:sz w:val="22"/>
            <w:szCs w:val="22"/>
          </w:rPr>
          <w:t xml:space="preserve"> </w:t>
        </w:r>
      </w:ins>
      <w:ins w:id="1565" w:author="Andrew Fryer (@DEEPFAT)" w:date="2016-09-01T09:06:00Z">
        <w:del w:id="1566" w:author="Frances Tibble" w:date="2017-12-14T09:45:00Z">
          <w:r w:rsidR="00421B77" w:rsidDel="75387B64">
            <w:rPr>
              <w:rFonts w:ascii="Segoe UI Light" w:hAnsi="Segoe UI Light" w:cs="Segoe UI Light"/>
              <w:sz w:val="22"/>
              <w:szCs w:val="22"/>
            </w:rPr>
            <w:delText xml:space="preserve"> </w:delText>
          </w:r>
        </w:del>
        <w:r w:rsidR="00421B77">
          <w:rPr>
            <w:rFonts w:ascii="Segoe UI Light" w:hAnsi="Segoe UI Light" w:cs="Segoe UI Light"/>
            <w:sz w:val="22"/>
            <w:szCs w:val="22"/>
          </w:rPr>
          <w:t>f</w:t>
        </w:r>
      </w:ins>
      <w:ins w:id="1567" w:author="Frances Tibble" w:date="2017-12-14T09:45:00Z">
        <w:r w:rsidR="75387B64">
          <w:rPr>
            <w:rFonts w:ascii="Segoe UI Light" w:hAnsi="Segoe UI Light" w:cs="Segoe UI Light"/>
            <w:sz w:val="22"/>
            <w:szCs w:val="22"/>
          </w:rPr>
          <w:t>r</w:t>
        </w:r>
      </w:ins>
      <w:ins w:id="1568" w:author="Andrew Fryer (@DEEPFAT)" w:date="2016-09-01T09:06:00Z">
        <w:r w:rsidR="00421B77">
          <w:rPr>
            <w:rFonts w:ascii="Segoe UI Light" w:hAnsi="Segoe UI Light" w:cs="Segoe UI Light"/>
            <w:sz w:val="22"/>
            <w:szCs w:val="22"/>
          </w:rPr>
          <w:t>o</w:t>
        </w:r>
        <w:del w:id="1569" w:author="Frances Tibble" w:date="2017-12-14T09:45:00Z">
          <w:r w:rsidR="00421B77" w:rsidDel="75387B64">
            <w:rPr>
              <w:rFonts w:ascii="Segoe UI Light" w:hAnsi="Segoe UI Light" w:cs="Segoe UI Light"/>
              <w:sz w:val="22"/>
              <w:szCs w:val="22"/>
            </w:rPr>
            <w:delText>r</w:delText>
          </w:r>
        </w:del>
        <w:r w:rsidR="00421B77">
          <w:rPr>
            <w:rFonts w:ascii="Segoe UI Light" w:hAnsi="Segoe UI Light" w:cs="Segoe UI Light"/>
            <w:sz w:val="22"/>
            <w:szCs w:val="22"/>
          </w:rPr>
          <w:t>m Excel,</w:t>
        </w:r>
      </w:ins>
      <w:del w:id="1570" w:author="Andrew Fryer (@DEEPFAT)" w:date="2016-09-01T09:06:00Z">
        <w:r w:rsidDel="00421B77">
          <w:rPr>
            <w:rFonts w:ascii="Segoe UI Light" w:hAnsi="Segoe UI Light" w:cs="Segoe UI Light"/>
            <w:sz w:val="22"/>
            <w:szCs w:val="22"/>
          </w:rPr>
          <w:delText>ry the Excel spreadsheet to see how that works</w:delText>
        </w:r>
      </w:del>
      <w:r>
        <w:rPr>
          <w:rFonts w:ascii="Segoe UI Light" w:hAnsi="Segoe UI Light" w:cs="Segoe UI Light"/>
          <w:sz w:val="22"/>
          <w:szCs w:val="22"/>
        </w:rPr>
        <w:t xml:space="preserve"> if you have Excel on your machine</w:t>
      </w:r>
      <w:r w:rsidR="00221D54">
        <w:rPr>
          <w:rFonts w:ascii="Segoe UI Light" w:hAnsi="Segoe UI Light" w:cs="Segoe UI Light"/>
          <w:sz w:val="22"/>
          <w:szCs w:val="22"/>
        </w:rPr>
        <w:t>.</w:t>
      </w:r>
      <w:r w:rsidR="00936E64">
        <w:rPr>
          <w:rFonts w:ascii="Segoe UI Light" w:hAnsi="Segoe UI Light" w:cs="Segoe UI Light"/>
          <w:sz w:val="22"/>
          <w:szCs w:val="22"/>
        </w:rPr>
        <w:t xml:space="preserve">  Below is what the Excel 2013 version looks like which uses the new Excel add-ins to automatically setup a connection to the API we have </w:t>
      </w:r>
      <w:proofErr w:type="gramStart"/>
      <w:r w:rsidR="00936E64">
        <w:rPr>
          <w:rFonts w:ascii="Segoe UI Light" w:hAnsi="Segoe UI Light" w:cs="Segoe UI Light"/>
          <w:sz w:val="22"/>
          <w:szCs w:val="22"/>
        </w:rPr>
        <w:t>and also</w:t>
      </w:r>
      <w:proofErr w:type="gramEnd"/>
      <w:r w:rsidR="00936E64">
        <w:rPr>
          <w:rFonts w:ascii="Segoe UI Light" w:hAnsi="Segoe UI Light" w:cs="Segoe UI Light"/>
          <w:sz w:val="22"/>
          <w:szCs w:val="22"/>
        </w:rPr>
        <w:t xml:space="preserve"> allows</w:t>
      </w:r>
      <w:r w:rsidR="00E933CD">
        <w:rPr>
          <w:rFonts w:ascii="Segoe UI Light" w:hAnsi="Segoe UI Light" w:cs="Segoe UI Light"/>
          <w:sz w:val="22"/>
          <w:szCs w:val="22"/>
        </w:rPr>
        <w:t xml:space="preserve"> us to use sample data to test.</w:t>
      </w:r>
    </w:p>
    <w:p w14:paraId="5DF8912B" w14:textId="3D92593E" w:rsidR="00C5586C" w:rsidRDefault="00421B77" w:rsidP="00936E64">
      <w:pPr>
        <w:ind w:left="56"/>
        <w:rPr>
          <w:ins w:id="1571" w:author="Andrew Fryer (@DEEPFAT)" w:date="2016-09-01T09:12:00Z"/>
          <w:rFonts w:ascii="Segoe UI Light" w:hAnsi="Segoe UI Light" w:cs="Segoe UI Light"/>
          <w:sz w:val="22"/>
          <w:szCs w:val="22"/>
        </w:rPr>
      </w:pPr>
      <w:ins w:id="1572" w:author="Andrew Fryer (@DEEPFAT)" w:date="2016-09-01T09:07:00Z">
        <w:r>
          <w:rPr>
            <w:rFonts w:ascii="Segoe UI Light" w:hAnsi="Segoe UI Light" w:cs="Segoe UI Light"/>
            <w:sz w:val="22"/>
            <w:szCs w:val="22"/>
          </w:rPr>
          <w:t xml:space="preserve">From the </w:t>
        </w:r>
      </w:ins>
      <w:ins w:id="1573" w:author="Andrew Fryer (@DEEPFAT)" w:date="2016-09-01T09:12:00Z">
        <w:r w:rsidR="00C5586C">
          <w:rPr>
            <w:rFonts w:ascii="Segoe UI Light" w:hAnsi="Segoe UI Light" w:cs="Segoe UI Light"/>
            <w:sz w:val="22"/>
            <w:szCs w:val="22"/>
          </w:rPr>
          <w:t xml:space="preserve">web services page click on the </w:t>
        </w:r>
      </w:ins>
      <w:ins w:id="1574" w:author="Andrew Fryer (@DEEPFAT)" w:date="2016-09-01T09:13:00Z">
        <w:r w:rsidR="00C5586C">
          <w:rPr>
            <w:rFonts w:ascii="Segoe UI Light" w:hAnsi="Segoe UI Light" w:cs="Segoe UI Light"/>
            <w:sz w:val="22"/>
            <w:szCs w:val="22"/>
          </w:rPr>
          <w:t xml:space="preserve">web service </w:t>
        </w:r>
      </w:ins>
      <w:ins w:id="1575" w:author="Andrew Fryer (@DEEPFAT)" w:date="2016-09-01T09:12:00Z">
        <w:r w:rsidR="00C5586C">
          <w:rPr>
            <w:rFonts w:ascii="Segoe UI Light" w:hAnsi="Segoe UI Light" w:cs="Segoe UI Light"/>
            <w:sz w:val="22"/>
            <w:szCs w:val="22"/>
          </w:rPr>
          <w:t>and select</w:t>
        </w:r>
      </w:ins>
      <w:ins w:id="1576" w:author="Andrew Fryer (@DEEPFAT)" w:date="2016-09-01T09:13:00Z">
        <w:r w:rsidR="00C5586C">
          <w:rPr>
            <w:rFonts w:ascii="Segoe UI Light" w:hAnsi="Segoe UI Light" w:cs="Segoe UI Light"/>
            <w:sz w:val="22"/>
            <w:szCs w:val="22"/>
          </w:rPr>
          <w:t xml:space="preserve"> the right </w:t>
        </w:r>
      </w:ins>
      <w:ins w:id="1577" w:author="Andrew Fryer (@DEEPFAT)" w:date="2016-09-01T09:08:00Z">
        <w:r>
          <w:rPr>
            <w:rFonts w:ascii="Segoe UI Light" w:hAnsi="Segoe UI Light" w:cs="Segoe UI Light"/>
            <w:sz w:val="22"/>
            <w:szCs w:val="22"/>
          </w:rPr>
          <w:t xml:space="preserve">Excel </w:t>
        </w:r>
      </w:ins>
      <w:ins w:id="1578" w:author="Andrew Fryer (@DEEPFAT)" w:date="2016-09-01T09:13:00Z">
        <w:r w:rsidR="00C5586C">
          <w:rPr>
            <w:rFonts w:ascii="Segoe UI Light" w:hAnsi="Segoe UI Light" w:cs="Segoe UI Light"/>
            <w:sz w:val="22"/>
            <w:szCs w:val="22"/>
          </w:rPr>
          <w:t>version for your laptop</w:t>
        </w:r>
      </w:ins>
      <w:ins w:id="1579" w:author="Andrew Fryer (@DEEPFAT)" w:date="2016-09-01T09:08:00Z">
        <w:r>
          <w:rPr>
            <w:rFonts w:ascii="Segoe UI Light" w:hAnsi="Segoe UI Light" w:cs="Segoe UI Light"/>
            <w:sz w:val="22"/>
            <w:szCs w:val="22"/>
          </w:rPr>
          <w:t xml:space="preserve"> </w:t>
        </w:r>
      </w:ins>
    </w:p>
    <w:p w14:paraId="48E6D3A0" w14:textId="14CE8F4D" w:rsidR="00C5586C" w:rsidRDefault="00DA7747" w:rsidP="00936E64">
      <w:pPr>
        <w:ind w:left="56"/>
        <w:rPr>
          <w:ins w:id="1580" w:author="Andrew Fryer (@DEEPFAT)" w:date="2016-09-01T09:12:00Z"/>
          <w:rFonts w:ascii="Segoe UI Light" w:hAnsi="Segoe UI Light" w:cs="Segoe UI Light"/>
          <w:sz w:val="22"/>
          <w:szCs w:val="22"/>
        </w:rPr>
      </w:pPr>
      <w:ins w:id="1581" w:author="Andrew Fryer (@DEEPFAT)" w:date="2017-12-13T15:55:00Z">
        <w:r>
          <w:rPr>
            <w:noProof/>
          </w:rPr>
          <mc:AlternateContent>
            <mc:Choice Requires="wps">
              <w:drawing>
                <wp:anchor distT="0" distB="0" distL="114300" distR="114300" simplePos="0" relativeHeight="251671568" behindDoc="0" locked="0" layoutInCell="1" allowOverlap="1" wp14:anchorId="535C4C9F" wp14:editId="09CA698C">
                  <wp:simplePos x="0" y="0"/>
                  <wp:positionH relativeFrom="column">
                    <wp:posOffset>3279691</wp:posOffset>
                  </wp:positionH>
                  <wp:positionV relativeFrom="paragraph">
                    <wp:posOffset>1777013</wp:posOffset>
                  </wp:positionV>
                  <wp:extent cx="1401828" cy="196483"/>
                  <wp:effectExtent l="19050" t="19050" r="27305" b="13335"/>
                  <wp:wrapNone/>
                  <wp:docPr id="175274297" name="Rectangle 175274297"/>
                  <wp:cNvGraphicFramePr/>
                  <a:graphic xmlns:a="http://schemas.openxmlformats.org/drawingml/2006/main">
                    <a:graphicData uri="http://schemas.microsoft.com/office/word/2010/wordprocessingShape">
                      <wps:wsp>
                        <wps:cNvSpPr/>
                        <wps:spPr>
                          <a:xfrm>
                            <a:off x="0" y="0"/>
                            <a:ext cx="1401828" cy="19648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76C89" id="Rectangle 175274297" o:spid="_x0000_s1026" style="position:absolute;margin-left:258.25pt;margin-top:139.9pt;width:110.4pt;height:15.45pt;z-index:25167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" filled="f" strokecolor="#ffc000" strokeweight="3pt"/>
              </w:pict>
            </mc:Fallback>
          </mc:AlternateContent>
        </w:r>
        <w:r>
          <w:rPr>
            <w:noProof/>
          </w:rPr>
          <w:drawing>
            <wp:inline distT="0" distB="0" distL="0" distR="0" wp14:anchorId="43C00573" wp14:editId="07DD214C">
              <wp:extent cx="6479540" cy="2636520"/>
              <wp:effectExtent l="0" t="0" r="0" b="0"/>
              <wp:docPr id="175274296" name="Picture 17527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636520"/>
                      </a:xfrm>
                      <a:prstGeom prst="rect">
                        <a:avLst/>
                      </a:prstGeom>
                    </pic:spPr>
                  </pic:pic>
                </a:graphicData>
              </a:graphic>
            </wp:inline>
          </w:drawing>
        </w:r>
      </w:ins>
    </w:p>
    <w:p w14:paraId="403E4EF2" w14:textId="323CD6A2" w:rsidR="00421B77" w:rsidDel="00A420EE" w:rsidRDefault="0098044C" w:rsidP="00936E64">
      <w:pPr>
        <w:ind w:left="56"/>
        <w:rPr>
          <w:del w:id="1582" w:author="Andrew Fryer (@DEEPFAT)" w:date="2017-12-13T15:59:00Z"/>
          <w:rFonts w:ascii="Segoe UI Light" w:hAnsi="Segoe UI Light" w:cs="Segoe UI Light"/>
          <w:sz w:val="22"/>
          <w:szCs w:val="22"/>
        </w:rPr>
      </w:pPr>
      <w:ins w:id="1583" w:author="Andrew Fryer (@DEEPFAT)" w:date="2017-12-13T15:56:00Z">
        <w:r>
          <w:rPr>
            <w:rFonts w:ascii="Segoe UI Light" w:hAnsi="Segoe UI Light" w:cs="Segoe UI Light"/>
            <w:sz w:val="22"/>
            <w:szCs w:val="22"/>
          </w:rPr>
          <w:t>Accept the warning and</w:t>
        </w:r>
      </w:ins>
      <w:ins w:id="1584" w:author="Andrew Fryer (@DEEPFAT)" w:date="2017-12-13T15:59:00Z">
        <w:r w:rsidR="00A420EE">
          <w:rPr>
            <w:rFonts w:ascii="Segoe UI Light" w:hAnsi="Segoe UI Light" w:cs="Segoe UI Light"/>
            <w:sz w:val="22"/>
            <w:szCs w:val="22"/>
          </w:rPr>
          <w:t xml:space="preserve"> </w:t>
        </w:r>
      </w:ins>
      <w:ins w:id="1585" w:author="Andrew Fryer (@DEEPFAT)" w:date="2017-12-13T15:56:00Z">
        <w:r>
          <w:rPr>
            <w:rFonts w:ascii="Segoe UI Light" w:hAnsi="Segoe UI Light" w:cs="Segoe UI Light"/>
            <w:sz w:val="22"/>
            <w:szCs w:val="22"/>
          </w:rPr>
          <w:t>o</w:t>
        </w:r>
      </w:ins>
      <w:ins w:id="1586" w:author="Andrew Fryer (@DEEPFAT)" w:date="2016-09-01T09:14:00Z">
        <w:r w:rsidR="00C5586C">
          <w:rPr>
            <w:rFonts w:ascii="Segoe UI Light" w:hAnsi="Segoe UI Light" w:cs="Segoe UI Light"/>
            <w:sz w:val="22"/>
            <w:szCs w:val="22"/>
          </w:rPr>
          <w:t>pen the spreadsheet once it’s downloaded</w:t>
        </w:r>
      </w:ins>
      <w:ins w:id="1587" w:author="Andrew Fryer (@DEEPFAT)" w:date="2017-12-13T15:59:00Z">
        <w:r w:rsidR="00A420EE">
          <w:rPr>
            <w:rFonts w:ascii="Segoe UI Light" w:hAnsi="Segoe UI Light" w:cs="Segoe UI Light"/>
            <w:sz w:val="22"/>
            <w:szCs w:val="22"/>
          </w:rPr>
          <w:t>. We need to enable content to load the Azure ML add.</w:t>
        </w:r>
      </w:ins>
    </w:p>
    <w:p w14:paraId="4B1C1328" w14:textId="0F17BFE6" w:rsidR="00936E64" w:rsidDel="00C5586C" w:rsidRDefault="00936E64" w:rsidP="00936E64">
      <w:pPr>
        <w:ind w:left="56"/>
        <w:rPr>
          <w:del w:id="1588" w:author="Andrew Fryer (@DEEPFAT)" w:date="2016-09-01T09:14:00Z"/>
          <w:rFonts w:ascii="Segoe UI Light" w:hAnsi="Segoe UI Light" w:cs="Segoe UI Light"/>
          <w:sz w:val="22"/>
          <w:szCs w:val="22"/>
        </w:rPr>
      </w:pPr>
    </w:p>
    <w:p w14:paraId="1D299048" w14:textId="6302E06A" w:rsidR="00936E64" w:rsidDel="00A420EE" w:rsidRDefault="00936E64" w:rsidP="00936E64">
      <w:pPr>
        <w:ind w:left="56"/>
        <w:rPr>
          <w:del w:id="1589" w:author="Andrew Fryer (@DEEPFAT)" w:date="2017-12-13T15:59:00Z"/>
          <w:rFonts w:ascii="Segoe UI Light" w:hAnsi="Segoe UI Light" w:cs="Segoe UI Light"/>
          <w:sz w:val="22"/>
          <w:szCs w:val="22"/>
        </w:rPr>
      </w:pPr>
      <w:del w:id="1590" w:author="Andrew Fryer (@DEEPFAT)" w:date="2017-12-13T15:56:00Z">
        <w:r w:rsidDel="0098044C">
          <w:rPr>
            <w:noProof/>
            <w:lang w:eastAsia="en-GB"/>
          </w:rPr>
          <w:drawing>
            <wp:inline distT="0" distB="0" distL="0" distR="0" wp14:anchorId="6FFC11A0" wp14:editId="6EB7C399">
              <wp:extent cx="6188710" cy="3112135"/>
              <wp:effectExtent l="0" t="0" r="2540" b="0"/>
              <wp:docPr id="175274251" name="Picture 17527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112135"/>
                      </a:xfrm>
                      <a:prstGeom prst="rect">
                        <a:avLst/>
                      </a:prstGeom>
                    </pic:spPr>
                  </pic:pic>
                </a:graphicData>
              </a:graphic>
            </wp:inline>
          </w:drawing>
        </w:r>
      </w:del>
    </w:p>
    <w:p w14:paraId="5CFA8F9F" w14:textId="1343EFD6" w:rsidR="00983465" w:rsidRDefault="00A420EE" w:rsidP="00936E64">
      <w:pPr>
        <w:ind w:left="56"/>
        <w:rPr>
          <w:ins w:id="1591" w:author="Andrew Fryer (@DEEPFAT)" w:date="2017-12-13T16:00:00Z"/>
          <w:rFonts w:ascii="Segoe UI Light" w:hAnsi="Segoe UI Light" w:cs="Segoe UI Light"/>
          <w:sz w:val="22"/>
          <w:szCs w:val="22"/>
        </w:rPr>
      </w:pPr>
      <w:ins w:id="1592" w:author="Andrew Fryer (@DEEPFAT)" w:date="2017-12-13T15:59:00Z">
        <w:r>
          <w:rPr>
            <w:rFonts w:ascii="Segoe UI Light" w:hAnsi="Segoe UI Light" w:cs="Segoe UI Light"/>
            <w:sz w:val="22"/>
            <w:szCs w:val="22"/>
          </w:rPr>
          <w:t xml:space="preserve"> Once that appears we can c</w:t>
        </w:r>
      </w:ins>
      <w:ins w:id="1593" w:author="Andrew Fryer (@DEEPFAT)" w:date="2016-09-01T09:14:00Z">
        <w:r w:rsidR="00C5586C">
          <w:rPr>
            <w:rFonts w:ascii="Segoe UI Light" w:hAnsi="Segoe UI Light" w:cs="Segoe UI Light"/>
            <w:sz w:val="22"/>
            <w:szCs w:val="22"/>
          </w:rPr>
          <w:t>lick on</w:t>
        </w:r>
      </w:ins>
      <w:ins w:id="1594" w:author="Andrew Fryer (@DEEPFAT)" w:date="2017-12-13T15:57:00Z">
        <w:r w:rsidR="00E97FC4">
          <w:rPr>
            <w:rFonts w:ascii="Segoe UI Light" w:hAnsi="Segoe UI Light" w:cs="Segoe UI Light"/>
            <w:sz w:val="22"/>
            <w:szCs w:val="22"/>
          </w:rPr>
          <w:t xml:space="preserve"> the Use</w:t>
        </w:r>
      </w:ins>
      <w:ins w:id="1595" w:author="Andrew Fryer (@DEEPFAT)" w:date="2016-09-01T09:14:00Z">
        <w:r w:rsidR="00C5586C">
          <w:rPr>
            <w:rFonts w:ascii="Segoe UI Light" w:hAnsi="Segoe UI Light" w:cs="Segoe UI Light"/>
            <w:sz w:val="22"/>
            <w:szCs w:val="22"/>
          </w:rPr>
          <w:t xml:space="preserve"> sample data </w:t>
        </w:r>
      </w:ins>
      <w:ins w:id="1596" w:author="Andrew Fryer (@DEEPFAT)" w:date="2017-12-13T15:57:00Z">
        <w:r w:rsidR="00E97FC4">
          <w:rPr>
            <w:rFonts w:ascii="Segoe UI Light" w:hAnsi="Segoe UI Light" w:cs="Segoe UI Light"/>
            <w:sz w:val="22"/>
            <w:szCs w:val="22"/>
          </w:rPr>
          <w:t xml:space="preserve">box </w:t>
        </w:r>
      </w:ins>
      <w:ins w:id="1597" w:author="Andrew Fryer (@DEEPFAT)" w:date="2016-09-01T09:14:00Z">
        <w:r w:rsidR="00C5586C">
          <w:rPr>
            <w:rFonts w:ascii="Segoe UI Light" w:hAnsi="Segoe UI Light" w:cs="Segoe UI Light"/>
            <w:sz w:val="22"/>
            <w:szCs w:val="22"/>
          </w:rPr>
          <w:t>in the Azure Learning pane on the right</w:t>
        </w:r>
      </w:ins>
      <w:ins w:id="1598" w:author="Andrew Fryer (@DEEPFAT)" w:date="2016-09-01T09:15:00Z">
        <w:r w:rsidR="00C5586C">
          <w:rPr>
            <w:rFonts w:ascii="Segoe UI Light" w:hAnsi="Segoe UI Light" w:cs="Segoe UI Light"/>
            <w:sz w:val="22"/>
            <w:szCs w:val="22"/>
          </w:rPr>
          <w:t>.</w:t>
        </w:r>
      </w:ins>
      <w:ins w:id="1599" w:author="Andrew Fryer (@DEEPFAT)" w:date="2016-09-01T09:14:00Z">
        <w:r w:rsidR="00C5586C">
          <w:rPr>
            <w:rFonts w:ascii="Segoe UI Light" w:hAnsi="Segoe UI Light" w:cs="Segoe UI Light"/>
            <w:sz w:val="22"/>
            <w:szCs w:val="22"/>
          </w:rPr>
          <w:t xml:space="preserve"> </w:t>
        </w:r>
      </w:ins>
      <w:ins w:id="1600" w:author="Andrew Fryer (@DEEPFAT)" w:date="2016-09-01T09:15:00Z">
        <w:r w:rsidR="00C5586C">
          <w:rPr>
            <w:rFonts w:ascii="Segoe UI Light" w:hAnsi="Segoe UI Light" w:cs="Segoe UI Light"/>
            <w:sz w:val="22"/>
            <w:szCs w:val="22"/>
          </w:rPr>
          <w:t>S</w:t>
        </w:r>
      </w:ins>
      <w:ins w:id="1601" w:author="Andrew Fryer (@DEEPFAT)" w:date="2016-09-01T09:14:00Z">
        <w:r w:rsidR="00C5586C">
          <w:rPr>
            <w:rFonts w:ascii="Segoe UI Light" w:hAnsi="Segoe UI Light" w:cs="Segoe UI Light"/>
            <w:sz w:val="22"/>
            <w:szCs w:val="22"/>
          </w:rPr>
          <w:t>elect th</w:t>
        </w:r>
      </w:ins>
      <w:ins w:id="1602" w:author="Andrew Fryer (@DEEPFAT)" w:date="2016-09-01T09:15:00Z">
        <w:r w:rsidR="00C5586C">
          <w:rPr>
            <w:rFonts w:ascii="Segoe UI Light" w:hAnsi="Segoe UI Light" w:cs="Segoe UI Light"/>
            <w:sz w:val="22"/>
            <w:szCs w:val="22"/>
          </w:rPr>
          <w:t>e sample</w:t>
        </w:r>
      </w:ins>
      <w:ins w:id="1603" w:author="Andrew Fryer (@DEEPFAT)" w:date="2016-09-01T09:14:00Z">
        <w:r w:rsidR="00C5586C">
          <w:rPr>
            <w:rFonts w:ascii="Segoe UI Light" w:hAnsi="Segoe UI Light" w:cs="Segoe UI Light"/>
            <w:sz w:val="22"/>
            <w:szCs w:val="22"/>
          </w:rPr>
          <w:t xml:space="preserve"> data as</w:t>
        </w:r>
      </w:ins>
      <w:ins w:id="1604" w:author="Andrew Fryer (@DEEPFAT)" w:date="2016-09-01T09:15:00Z">
        <w:r w:rsidR="00C5586C">
          <w:rPr>
            <w:rFonts w:ascii="Segoe UI Light" w:hAnsi="Segoe UI Light" w:cs="Segoe UI Light"/>
            <w:sz w:val="22"/>
            <w:szCs w:val="22"/>
          </w:rPr>
          <w:t xml:space="preserve"> Input rows and </w:t>
        </w:r>
      </w:ins>
      <w:ins w:id="1605" w:author="Andrew Fryer (@DEEPFAT)" w:date="2017-12-13T15:58:00Z">
        <w:r w:rsidR="003B24A2">
          <w:rPr>
            <w:rFonts w:ascii="Segoe UI Light" w:hAnsi="Segoe UI Light" w:cs="Segoe UI Light"/>
            <w:sz w:val="22"/>
            <w:szCs w:val="22"/>
          </w:rPr>
          <w:t>I</w:t>
        </w:r>
      </w:ins>
      <w:commentRangeStart w:id="1606"/>
      <w:ins w:id="1607" w:author="Andrew Fryer (@DEEPFAT)" w:date="2016-09-01T09:15:00Z">
        <w:r w:rsidR="00C5586C">
          <w:rPr>
            <w:rFonts w:ascii="Segoe UI Light" w:hAnsi="Segoe UI Light" w:cs="Segoe UI Light"/>
            <w:sz w:val="22"/>
            <w:szCs w:val="22"/>
          </w:rPr>
          <w:t>1</w:t>
        </w:r>
      </w:ins>
      <w:commentRangeEnd w:id="1606"/>
      <w:r w:rsidR="00CA70DA">
        <w:rPr>
          <w:rStyle w:val="CommentReference"/>
        </w:rPr>
        <w:commentReference w:id="1606"/>
      </w:r>
      <w:ins w:id="1608" w:author="Andrew Fryer (@DEEPFAT)" w:date="2016-09-01T09:15:00Z">
        <w:r w:rsidR="00C5586C">
          <w:rPr>
            <w:rFonts w:ascii="Segoe UI Light" w:hAnsi="Segoe UI Light" w:cs="Segoe UI Light"/>
            <w:sz w:val="22"/>
            <w:szCs w:val="22"/>
          </w:rPr>
          <w:t xml:space="preserve"> as the Output</w:t>
        </w:r>
      </w:ins>
      <w:ins w:id="1609" w:author="Andrew Fryer (@DEEPFAT)" w:date="2016-09-01T09:14:00Z">
        <w:r w:rsidR="00C5586C">
          <w:rPr>
            <w:rFonts w:ascii="Segoe UI Light" w:hAnsi="Segoe UI Light" w:cs="Segoe UI Light"/>
            <w:sz w:val="22"/>
            <w:szCs w:val="22"/>
          </w:rPr>
          <w:t xml:space="preserve"> </w:t>
        </w:r>
      </w:ins>
      <w:ins w:id="1610" w:author="Andrew Fryer (@DEEPFAT)" w:date="2016-09-01T09:16:00Z">
        <w:r w:rsidR="00C5586C">
          <w:rPr>
            <w:rFonts w:ascii="Segoe UI Light" w:hAnsi="Segoe UI Light" w:cs="Segoe UI Light"/>
            <w:sz w:val="22"/>
            <w:szCs w:val="22"/>
          </w:rPr>
          <w:t>and click Predict.  You should see the new columns for Scored Labels and Scored Probabilities</w:t>
        </w:r>
      </w:ins>
      <w:ins w:id="1611" w:author="Andrew Fryer (@DEEPFAT)" w:date="2017-12-13T15:58:00Z">
        <w:r w:rsidR="001C3970">
          <w:rPr>
            <w:rFonts w:ascii="Segoe UI Light" w:hAnsi="Segoe UI Light" w:cs="Segoe UI Light"/>
            <w:sz w:val="22"/>
            <w:szCs w:val="22"/>
          </w:rPr>
          <w:t xml:space="preserve"> like this</w:t>
        </w:r>
      </w:ins>
      <w:ins w:id="1612" w:author="Andrew Fryer (@DEEPFAT)" w:date="2017-12-13T16:00:00Z">
        <w:r w:rsidR="00624832">
          <w:rPr>
            <w:rFonts w:ascii="Segoe UI Light" w:hAnsi="Segoe UI Light" w:cs="Segoe UI Light"/>
            <w:sz w:val="22"/>
            <w:szCs w:val="22"/>
          </w:rPr>
          <w:t>:</w:t>
        </w:r>
      </w:ins>
    </w:p>
    <w:p w14:paraId="3054AE53" w14:textId="00D36560" w:rsidR="00624832" w:rsidRDefault="00624832" w:rsidP="00936E64">
      <w:pPr>
        <w:ind w:left="56"/>
        <w:rPr>
          <w:rFonts w:ascii="Segoe UI Light" w:hAnsi="Segoe UI Light" w:cs="Segoe UI Light"/>
          <w:sz w:val="22"/>
          <w:szCs w:val="22"/>
        </w:rPr>
      </w:pPr>
      <w:ins w:id="1613" w:author="Andrew Fryer (@DEEPFAT)" w:date="2017-12-13T16:00:00Z">
        <w:r>
          <w:rPr>
            <w:noProof/>
          </w:rPr>
          <w:lastRenderedPageBreak/>
          <w:drawing>
            <wp:inline distT="0" distB="0" distL="0" distR="0" wp14:anchorId="48E4CB2D" wp14:editId="26513A6F">
              <wp:extent cx="6479540" cy="3081655"/>
              <wp:effectExtent l="19050" t="19050" r="16510" b="23495"/>
              <wp:docPr id="175274298" name="Picture 17527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081655"/>
                      </a:xfrm>
                      <a:prstGeom prst="rect">
                        <a:avLst/>
                      </a:prstGeom>
                      <a:ln>
                        <a:solidFill>
                          <a:schemeClr val="tx2">
                            <a:lumMod val="75000"/>
                          </a:schemeClr>
                        </a:solidFill>
                      </a:ln>
                    </pic:spPr>
                  </pic:pic>
                </a:graphicData>
              </a:graphic>
            </wp:inline>
          </w:drawing>
        </w:r>
      </w:ins>
    </w:p>
    <w:p w14:paraId="4C7B39C1" w14:textId="7EC4F8F7" w:rsidR="006121C8" w:rsidRDefault="007609A8">
      <w:pPr>
        <w:jc w:val="both"/>
        <w:rPr>
          <w:rFonts w:ascii="Segoe UI Light" w:hAnsi="Segoe UI Light" w:cs="Segoe UI Light"/>
          <w:sz w:val="22"/>
          <w:szCs w:val="22"/>
          <w:rPrChange w:id="1614" w:author="Frances Tibble" w:date="2017-12-14T09:41:00Z">
            <w:rPr/>
          </w:rPrChange>
        </w:rPr>
        <w:pPrChange w:id="1615" w:author="Frances Tibble" w:date="2017-12-14T09:41:00Z">
          <w:pPr>
            <w:ind w:left="3544"/>
            <w:jc w:val="both"/>
          </w:pPr>
        </w:pPrChange>
      </w:pPr>
      <w:ins w:id="1616" w:author="Andrew Fryer (@DEEPFAT)" w:date="2017-12-13T16:00:00Z">
        <w:r>
          <w:rPr>
            <w:rFonts w:ascii="Segoe UI Light" w:hAnsi="Segoe UI Light" w:cs="Segoe UI Light"/>
            <w:sz w:val="22"/>
            <w:szCs w:val="22"/>
          </w:rPr>
          <w:t xml:space="preserve">Now our sample data has </w:t>
        </w:r>
        <w:r w:rsidR="005F2213">
          <w:rPr>
            <w:rFonts w:ascii="Segoe UI Light" w:hAnsi="Segoe UI Light" w:cs="Segoe UI Light"/>
            <w:sz w:val="22"/>
            <w:szCs w:val="22"/>
          </w:rPr>
          <w:t xml:space="preserve">the scored labels and </w:t>
        </w:r>
      </w:ins>
      <w:ins w:id="1617" w:author="Andrew Fryer (@DEEPFAT)" w:date="2017-12-13T16:01:00Z">
        <w:r w:rsidR="005F2213">
          <w:rPr>
            <w:rFonts w:ascii="Segoe UI Light" w:hAnsi="Segoe UI Light" w:cs="Segoe UI Light"/>
            <w:sz w:val="22"/>
            <w:szCs w:val="22"/>
          </w:rPr>
          <w:t>scored probabilities against it and we could now enter our own totally unseen data to test the model.</w:t>
        </w:r>
      </w:ins>
    </w:p>
    <w:p w14:paraId="23A24E4B" w14:textId="77777777" w:rsidR="007609A8" w:rsidRPr="006121C8" w:rsidRDefault="007609A8">
      <w:pPr>
        <w:jc w:val="both"/>
        <w:rPr>
          <w:rFonts w:ascii="Segoe UI Light" w:hAnsi="Segoe UI Light" w:cs="Segoe UI Light"/>
          <w:sz w:val="22"/>
          <w:szCs w:val="22"/>
        </w:rPr>
        <w:pPrChange w:id="1618" w:author="Andrew Fryer (@DEEPFAT)" w:date="2017-12-13T16:00:00Z">
          <w:pPr>
            <w:ind w:left="3544"/>
          </w:pPr>
        </w:pPrChange>
      </w:pPr>
    </w:p>
    <w:p w14:paraId="30816D2A" w14:textId="7092DB1F" w:rsidR="006121C8" w:rsidRDefault="006121C8" w:rsidP="00F73044">
      <w:pPr>
        <w:ind w:left="3544"/>
      </w:pPr>
    </w:p>
    <w:p w14:paraId="3052C74C" w14:textId="6937CF30" w:rsidR="008E13D3" w:rsidRPr="008E13D3" w:rsidRDefault="008E13D3" w:rsidP="00F73044">
      <w:pPr>
        <w:ind w:left="3544"/>
      </w:pPr>
    </w:p>
    <w:p w14:paraId="2DB301B8" w14:textId="77777777" w:rsidR="00337EA0" w:rsidRPr="00395D45" w:rsidRDefault="00337EA0" w:rsidP="00337EA0">
      <w:pPr>
        <w:spacing w:after="80"/>
        <w:rPr>
          <w:ins w:id="1619" w:author="Andrew Fryer (@DEEPFAT)" w:date="2017-12-13T14:25:00Z"/>
          <w:rFonts w:ascii="Lucida Console" w:hAnsi="Lucida Console" w:cs="Segoe UI Light"/>
          <w:color w:val="000000" w:themeColor="text1"/>
          <w:sz w:val="16"/>
          <w:szCs w:val="16"/>
        </w:rPr>
      </w:pPr>
    </w:p>
    <w:p w14:paraId="4755B9F3" w14:textId="77777777" w:rsidR="00337EA0" w:rsidRPr="00395D45" w:rsidRDefault="00337EA0" w:rsidP="00337EA0">
      <w:pPr>
        <w:spacing w:after="80"/>
        <w:rPr>
          <w:ins w:id="1620" w:author="Andrew Fryer (@DEEPFAT)" w:date="2017-12-13T14:25:00Z"/>
          <w:rFonts w:ascii="Lucida Console" w:hAnsi="Lucida Console" w:cs="Segoe UI Light"/>
          <w:color w:val="000000" w:themeColor="text1"/>
          <w:sz w:val="16"/>
          <w:szCs w:val="16"/>
        </w:rPr>
      </w:pPr>
      <w:ins w:id="1621" w:author="Andrew Fryer (@DEEPFAT)" w:date="2017-12-13T14:25: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w:t>
        </w:r>
      </w:ins>
    </w:p>
    <w:p w14:paraId="3ECB6B68" w14:textId="77777777" w:rsidR="00337EA0" w:rsidRPr="00395D45" w:rsidRDefault="00337EA0" w:rsidP="00337EA0">
      <w:pPr>
        <w:spacing w:after="80"/>
        <w:rPr>
          <w:ins w:id="1622" w:author="Andrew Fryer (@DEEPFAT)" w:date="2017-12-13T14:25:00Z"/>
          <w:rFonts w:ascii="Lucida Console" w:hAnsi="Lucida Console" w:cs="Segoe UI Light"/>
          <w:color w:val="000000" w:themeColor="text1"/>
          <w:sz w:val="16"/>
          <w:szCs w:val="16"/>
        </w:rPr>
      </w:pPr>
      <w:ins w:id="1623" w:author="Andrew Fryer (@DEEPFAT)" w:date="2017-12-13T14:25: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FalseNeg</w:t>
        </w:r>
        <w:proofErr w:type="spellEnd"/>
        <w:r w:rsidRPr="00395D45">
          <w:rPr>
            <w:rFonts w:ascii="Lucida Console" w:hAnsi="Lucida Console" w:cs="Segoe UI Light"/>
            <w:color w:val="000000" w:themeColor="text1"/>
            <w:sz w:val="16"/>
            <w:szCs w:val="16"/>
          </w:rPr>
          <w:t xml:space="preserve"> =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FalseNeg</w:t>
        </w:r>
        <w:proofErr w:type="spellEnd"/>
        <w:r w:rsidRPr="00395D45">
          <w:rPr>
            <w:rFonts w:ascii="Lucida Console" w:hAnsi="Lucida Console" w:cs="Segoe UI Light"/>
            <w:color w:val="000000" w:themeColor="text1"/>
            <w:sz w:val="16"/>
            <w:szCs w:val="16"/>
          </w:rPr>
          <w:t>)</w:t>
        </w:r>
      </w:ins>
    </w:p>
    <w:p w14:paraId="1CE43D3D" w14:textId="77777777" w:rsidR="00337EA0" w:rsidRPr="00395D45" w:rsidRDefault="00337EA0" w:rsidP="00337EA0">
      <w:pPr>
        <w:spacing w:after="80"/>
        <w:rPr>
          <w:ins w:id="1624" w:author="Andrew Fryer (@DEEPFAT)" w:date="2017-12-13T14:25:00Z"/>
          <w:rFonts w:ascii="Lucida Console" w:hAnsi="Lucida Console" w:cs="Segoe UI Light"/>
          <w:color w:val="000000" w:themeColor="text1"/>
          <w:sz w:val="16"/>
          <w:szCs w:val="16"/>
        </w:rPr>
      </w:pPr>
      <w:ins w:id="1625" w:author="Andrew Fryer (@DEEPFAT)" w:date="2017-12-13T14:25: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FalsePos</w:t>
        </w:r>
        <w:proofErr w:type="spellEnd"/>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FalsePos</w:t>
        </w:r>
        <w:proofErr w:type="spellEnd"/>
        <w:r w:rsidRPr="00395D45">
          <w:rPr>
            <w:rFonts w:ascii="Lucida Console" w:hAnsi="Lucida Console" w:cs="Segoe UI Light"/>
            <w:color w:val="000000" w:themeColor="text1"/>
            <w:sz w:val="16"/>
            <w:szCs w:val="16"/>
          </w:rPr>
          <w:t>)</w:t>
        </w:r>
      </w:ins>
    </w:p>
    <w:p w14:paraId="7B0E196F" w14:textId="77777777" w:rsidR="00337EA0" w:rsidRPr="00395D45" w:rsidRDefault="00337EA0" w:rsidP="00337EA0">
      <w:pPr>
        <w:spacing w:after="80"/>
        <w:rPr>
          <w:ins w:id="1626" w:author="Andrew Fryer (@DEEPFAT)" w:date="2017-12-13T14:25:00Z"/>
          <w:rFonts w:ascii="Lucida Console" w:hAnsi="Lucida Console" w:cs="Segoe UI Light"/>
          <w:color w:val="000000" w:themeColor="text1"/>
          <w:sz w:val="16"/>
          <w:szCs w:val="16"/>
        </w:rPr>
      </w:pPr>
      <w:ins w:id="1627" w:author="Andrew Fryer (@DEEPFAT)" w:date="2017-12-13T14:25:00Z">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TrueNeg</w:t>
        </w:r>
        <w:proofErr w:type="spellEnd"/>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TrueNeg</w:t>
        </w:r>
        <w:proofErr w:type="spellEnd"/>
        <w:r w:rsidRPr="00395D45">
          <w:rPr>
            <w:rFonts w:ascii="Lucida Console" w:hAnsi="Lucida Console" w:cs="Segoe UI Light"/>
            <w:color w:val="000000" w:themeColor="text1"/>
            <w:sz w:val="16"/>
            <w:szCs w:val="16"/>
          </w:rPr>
          <w:t>)</w:t>
        </w:r>
      </w:ins>
    </w:p>
    <w:p w14:paraId="66F2B414" w14:textId="77777777" w:rsidR="00337EA0" w:rsidRPr="00395D45" w:rsidRDefault="00337EA0" w:rsidP="00337EA0">
      <w:pPr>
        <w:spacing w:after="80"/>
        <w:rPr>
          <w:ins w:id="1628" w:author="Andrew Fryer (@DEEPFAT)" w:date="2017-12-13T14:25:00Z"/>
          <w:rFonts w:ascii="Lucida Console" w:hAnsi="Lucida Console" w:cs="Segoe UI Light"/>
          <w:color w:val="000000" w:themeColor="text1"/>
          <w:sz w:val="16"/>
          <w:szCs w:val="16"/>
        </w:rPr>
      </w:pPr>
      <w:ins w:id="1629" w:author="Andrew Fryer (@DEEPFAT)" w:date="2017-12-13T14:25:00Z">
        <w:r w:rsidRPr="00395D45">
          <w:rPr>
            <w:rFonts w:ascii="Lucida Console" w:hAnsi="Lucida Console" w:cs="Segoe UI Light"/>
            <w:color w:val="000000" w:themeColor="text1"/>
            <w:sz w:val="16"/>
            <w:szCs w:val="16"/>
          </w:rPr>
          <w:t xml:space="preserve">    </w:t>
        </w:r>
      </w:ins>
    </w:p>
    <w:p w14:paraId="07F34DBE" w14:textId="77777777" w:rsidR="00337EA0" w:rsidRPr="00395D45" w:rsidRDefault="00337EA0" w:rsidP="00337EA0">
      <w:pPr>
        <w:spacing w:after="80"/>
        <w:rPr>
          <w:ins w:id="1630" w:author="Andrew Fryer (@DEEPFAT)" w:date="2017-12-13T14:25:00Z"/>
          <w:rFonts w:ascii="Lucida Console" w:hAnsi="Lucida Console" w:cs="Segoe UI Light"/>
          <w:color w:val="000000" w:themeColor="text1"/>
          <w:sz w:val="16"/>
          <w:szCs w:val="16"/>
        </w:rPr>
      </w:pPr>
      <w:ins w:id="1631" w:author="Andrew Fryer (@DEEPFAT)" w:date="2017-12-13T14:25:00Z">
        <w:r w:rsidRPr="00395D45">
          <w:rPr>
            <w:rFonts w:ascii="Lucida Console" w:hAnsi="Lucida Console" w:cs="Segoe UI Light"/>
            <w:color w:val="000000" w:themeColor="text1"/>
            <w:sz w:val="16"/>
            <w:szCs w:val="16"/>
          </w:rPr>
          <w:t xml:space="preserve">    Accuracy = (</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 </w:t>
        </w:r>
        <w:proofErr w:type="spellStart"/>
        <w:r w:rsidRPr="00395D45">
          <w:rPr>
            <w:rFonts w:ascii="Lucida Console" w:hAnsi="Lucida Console" w:cs="Segoe UI Light"/>
            <w:color w:val="000000" w:themeColor="text1"/>
            <w:sz w:val="16"/>
            <w:szCs w:val="16"/>
          </w:rPr>
          <w:t>TrueNeg</w:t>
        </w:r>
        <w:proofErr w:type="spellEnd"/>
        <w:r w:rsidRPr="00395D45">
          <w:rPr>
            <w:rFonts w:ascii="Lucida Console" w:hAnsi="Lucida Console" w:cs="Segoe UI Light"/>
            <w:color w:val="000000" w:themeColor="text1"/>
            <w:sz w:val="16"/>
            <w:szCs w:val="16"/>
          </w:rPr>
          <w:t xml:space="preserve">) </w:t>
        </w:r>
        <w:proofErr w:type="gramStart"/>
        <w:r w:rsidRPr="00395D45">
          <w:rPr>
            <w:rFonts w:ascii="Lucida Console" w:hAnsi="Lucida Console" w:cs="Segoe UI Light"/>
            <w:color w:val="000000" w:themeColor="text1"/>
            <w:sz w:val="16"/>
            <w:szCs w:val="16"/>
          </w:rPr>
          <w:t>/(</w:t>
        </w:r>
        <w:proofErr w:type="spellStart"/>
        <w:proofErr w:type="gramEnd"/>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TrueNeg</w:t>
        </w:r>
        <w:proofErr w:type="spellEnd"/>
        <w:r w:rsidRPr="00395D45">
          <w:rPr>
            <w:rFonts w:ascii="Lucida Console" w:hAnsi="Lucida Console" w:cs="Segoe UI Light"/>
            <w:color w:val="000000" w:themeColor="text1"/>
            <w:sz w:val="16"/>
            <w:szCs w:val="16"/>
          </w:rPr>
          <w:t xml:space="preserve"> + </w:t>
        </w:r>
        <w:proofErr w:type="spellStart"/>
        <w:r w:rsidRPr="00395D45">
          <w:rPr>
            <w:rFonts w:ascii="Lucida Console" w:hAnsi="Lucida Console" w:cs="Segoe UI Light"/>
            <w:color w:val="000000" w:themeColor="text1"/>
            <w:sz w:val="16"/>
            <w:szCs w:val="16"/>
          </w:rPr>
          <w:t>FalsePos</w:t>
        </w:r>
        <w:proofErr w:type="spellEnd"/>
        <w:r w:rsidRPr="00395D45">
          <w:rPr>
            <w:rFonts w:ascii="Lucida Console" w:hAnsi="Lucida Console" w:cs="Segoe UI Light"/>
            <w:color w:val="000000" w:themeColor="text1"/>
            <w:sz w:val="16"/>
            <w:szCs w:val="16"/>
          </w:rPr>
          <w:t xml:space="preserve"> + </w:t>
        </w:r>
        <w:proofErr w:type="spellStart"/>
        <w:r w:rsidRPr="00395D45">
          <w:rPr>
            <w:rFonts w:ascii="Lucida Console" w:hAnsi="Lucida Console" w:cs="Segoe UI Light"/>
            <w:color w:val="000000" w:themeColor="text1"/>
            <w:sz w:val="16"/>
            <w:szCs w:val="16"/>
          </w:rPr>
          <w:t>FalseNeg</w:t>
        </w:r>
        <w:proofErr w:type="spellEnd"/>
        <w:r w:rsidRPr="00395D45">
          <w:rPr>
            <w:rFonts w:ascii="Lucida Console" w:hAnsi="Lucida Console" w:cs="Segoe UI Light"/>
            <w:color w:val="000000" w:themeColor="text1"/>
            <w:sz w:val="16"/>
            <w:szCs w:val="16"/>
          </w:rPr>
          <w:t>)</w:t>
        </w:r>
      </w:ins>
    </w:p>
    <w:p w14:paraId="1BFA29C6" w14:textId="77777777" w:rsidR="00337EA0" w:rsidRPr="00395D45" w:rsidRDefault="00337EA0" w:rsidP="00337EA0">
      <w:pPr>
        <w:spacing w:after="80"/>
        <w:rPr>
          <w:ins w:id="1632" w:author="Andrew Fryer (@DEEPFAT)" w:date="2017-12-13T14:25:00Z"/>
          <w:rFonts w:ascii="Lucida Console" w:hAnsi="Lucida Console" w:cs="Segoe UI Light"/>
          <w:color w:val="000000" w:themeColor="text1"/>
          <w:sz w:val="16"/>
          <w:szCs w:val="16"/>
        </w:rPr>
      </w:pPr>
      <w:ins w:id="1633" w:author="Andrew Fryer (@DEEPFAT)" w:date="2017-12-13T14:25:00Z">
        <w:r w:rsidRPr="00395D45">
          <w:rPr>
            <w:rFonts w:ascii="Lucida Console" w:hAnsi="Lucida Console" w:cs="Segoe UI Light"/>
            <w:color w:val="000000" w:themeColor="text1"/>
            <w:sz w:val="16"/>
            <w:szCs w:val="16"/>
          </w:rPr>
          <w:t xml:space="preserve">    Recall =   </w:t>
        </w:r>
        <w:proofErr w:type="spellStart"/>
        <w:proofErr w:type="gram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w:t>
        </w:r>
        <w:proofErr w:type="gramEnd"/>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 </w:t>
        </w:r>
        <w:proofErr w:type="spellStart"/>
        <w:r w:rsidRPr="00395D45">
          <w:rPr>
            <w:rFonts w:ascii="Lucida Console" w:hAnsi="Lucida Console" w:cs="Segoe UI Light"/>
            <w:color w:val="000000" w:themeColor="text1"/>
            <w:sz w:val="16"/>
            <w:szCs w:val="16"/>
          </w:rPr>
          <w:t>FalseNeg</w:t>
        </w:r>
        <w:proofErr w:type="spellEnd"/>
        <w:r w:rsidRPr="00395D45">
          <w:rPr>
            <w:rFonts w:ascii="Lucida Console" w:hAnsi="Lucida Console" w:cs="Segoe UI Light"/>
            <w:color w:val="000000" w:themeColor="text1"/>
            <w:sz w:val="16"/>
            <w:szCs w:val="16"/>
          </w:rPr>
          <w:t>)</w:t>
        </w:r>
      </w:ins>
    </w:p>
    <w:p w14:paraId="672149CC" w14:textId="77777777" w:rsidR="00337EA0" w:rsidRPr="00395D45" w:rsidRDefault="00337EA0" w:rsidP="00337EA0">
      <w:pPr>
        <w:spacing w:after="80"/>
        <w:rPr>
          <w:ins w:id="1634" w:author="Andrew Fryer (@DEEPFAT)" w:date="2017-12-13T14:25:00Z"/>
          <w:rFonts w:ascii="Lucida Console" w:hAnsi="Lucida Console" w:cs="Segoe UI Light"/>
          <w:color w:val="000000" w:themeColor="text1"/>
          <w:sz w:val="16"/>
          <w:szCs w:val="16"/>
        </w:rPr>
      </w:pPr>
      <w:ins w:id="1635" w:author="Andrew Fryer (@DEEPFAT)" w:date="2017-12-13T14:25:00Z">
        <w:r w:rsidRPr="00395D45">
          <w:rPr>
            <w:rFonts w:ascii="Lucida Console" w:hAnsi="Lucida Console" w:cs="Segoe UI Light"/>
            <w:color w:val="000000" w:themeColor="text1"/>
            <w:sz w:val="16"/>
            <w:szCs w:val="16"/>
          </w:rPr>
          <w:t xml:space="preserve">    Precision </w:t>
        </w:r>
        <w:proofErr w:type="gramStart"/>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TruePos</w:t>
        </w:r>
        <w:proofErr w:type="spellEnd"/>
        <w:proofErr w:type="gramEnd"/>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TruePos</w:t>
        </w:r>
        <w:proofErr w:type="spellEnd"/>
        <w:r w:rsidRPr="00395D45">
          <w:rPr>
            <w:rFonts w:ascii="Lucida Console" w:hAnsi="Lucida Console" w:cs="Segoe UI Light"/>
            <w:color w:val="000000" w:themeColor="text1"/>
            <w:sz w:val="16"/>
            <w:szCs w:val="16"/>
          </w:rPr>
          <w:t xml:space="preserve">+ </w:t>
        </w:r>
        <w:proofErr w:type="spellStart"/>
        <w:r w:rsidRPr="00395D45">
          <w:rPr>
            <w:rFonts w:ascii="Lucida Console" w:hAnsi="Lucida Console" w:cs="Segoe UI Light"/>
            <w:color w:val="000000" w:themeColor="text1"/>
            <w:sz w:val="16"/>
            <w:szCs w:val="16"/>
          </w:rPr>
          <w:t>FalsePos</w:t>
        </w:r>
        <w:proofErr w:type="spellEnd"/>
        <w:r w:rsidRPr="00395D45">
          <w:rPr>
            <w:rFonts w:ascii="Lucida Console" w:hAnsi="Lucida Console" w:cs="Segoe UI Light"/>
            <w:color w:val="000000" w:themeColor="text1"/>
            <w:sz w:val="16"/>
            <w:szCs w:val="16"/>
          </w:rPr>
          <w:t>)</w:t>
        </w:r>
      </w:ins>
    </w:p>
    <w:p w14:paraId="03191225" w14:textId="77777777" w:rsidR="00337EA0" w:rsidRPr="00395D45" w:rsidRDefault="00337EA0" w:rsidP="00337EA0">
      <w:pPr>
        <w:spacing w:after="80"/>
        <w:rPr>
          <w:ins w:id="1636" w:author="Andrew Fryer (@DEEPFAT)" w:date="2017-12-13T14:25:00Z"/>
          <w:rFonts w:ascii="Lucida Console" w:hAnsi="Lucida Console" w:cs="Segoe UI Light"/>
          <w:color w:val="000000" w:themeColor="text1"/>
          <w:sz w:val="16"/>
          <w:szCs w:val="16"/>
        </w:rPr>
      </w:pPr>
      <w:ins w:id="1637" w:author="Andrew Fryer (@DEEPFAT)" w:date="2017-12-13T14:25:00Z">
        <w:r w:rsidRPr="00395D45">
          <w:rPr>
            <w:rFonts w:ascii="Lucida Console" w:hAnsi="Lucida Console" w:cs="Segoe UI Light"/>
            <w:color w:val="000000" w:themeColor="text1"/>
            <w:sz w:val="16"/>
            <w:szCs w:val="16"/>
          </w:rPr>
          <w:t xml:space="preserve">    F1Score = 2 * (Precision * Recall)</w:t>
        </w:r>
        <w:proofErr w:type="gramStart"/>
        <w:r w:rsidRPr="00395D45">
          <w:rPr>
            <w:rFonts w:ascii="Lucida Console" w:hAnsi="Lucida Console" w:cs="Segoe UI Light"/>
            <w:color w:val="000000" w:themeColor="text1"/>
            <w:sz w:val="16"/>
            <w:szCs w:val="16"/>
          </w:rPr>
          <w:t>/(</w:t>
        </w:r>
        <w:proofErr w:type="gramEnd"/>
        <w:r w:rsidRPr="00395D45">
          <w:rPr>
            <w:rFonts w:ascii="Lucida Console" w:hAnsi="Lucida Console" w:cs="Segoe UI Light"/>
            <w:color w:val="000000" w:themeColor="text1"/>
            <w:sz w:val="16"/>
            <w:szCs w:val="16"/>
          </w:rPr>
          <w:t>Precision + Recall)</w:t>
        </w:r>
      </w:ins>
    </w:p>
    <w:p w14:paraId="73D9D2A8" w14:textId="77777777" w:rsidR="00337EA0" w:rsidRPr="00395D45" w:rsidRDefault="00337EA0" w:rsidP="00337EA0">
      <w:pPr>
        <w:spacing w:after="80"/>
        <w:rPr>
          <w:ins w:id="1638" w:author="Andrew Fryer (@DEEPFAT)" w:date="2017-12-13T14:25:00Z"/>
          <w:rFonts w:ascii="Lucida Console" w:hAnsi="Lucida Console" w:cs="Segoe UI Light"/>
          <w:color w:val="000000" w:themeColor="text1"/>
          <w:sz w:val="16"/>
          <w:szCs w:val="16"/>
        </w:rPr>
      </w:pPr>
      <w:ins w:id="1639" w:author="Andrew Fryer (@DEEPFAT)" w:date="2017-12-13T14:25:00Z">
        <w:r w:rsidRPr="00395D45">
          <w:rPr>
            <w:rFonts w:ascii="Lucida Console" w:hAnsi="Lucida Console" w:cs="Segoe UI Light"/>
            <w:color w:val="000000" w:themeColor="text1"/>
            <w:sz w:val="16"/>
            <w:szCs w:val="16"/>
          </w:rPr>
          <w:t xml:space="preserve">    </w:t>
        </w:r>
      </w:ins>
    </w:p>
    <w:p w14:paraId="0673603D" w14:textId="77777777" w:rsidR="00337EA0" w:rsidRPr="00395D45" w:rsidRDefault="00337EA0" w:rsidP="00337EA0">
      <w:pPr>
        <w:spacing w:after="80"/>
        <w:rPr>
          <w:ins w:id="1640" w:author="Andrew Fryer (@DEEPFAT)" w:date="2017-12-13T14:25:00Z"/>
          <w:rFonts w:ascii="Lucida Console" w:hAnsi="Lucida Console" w:cs="Segoe UI Light"/>
          <w:color w:val="000000" w:themeColor="text1"/>
          <w:sz w:val="16"/>
          <w:szCs w:val="16"/>
        </w:rPr>
      </w:pPr>
      <w:ins w:id="1641" w:author="Andrew Fryer (@DEEPFAT)" w:date="2017-12-13T14:25:00Z">
        <w:r w:rsidRPr="00395D45">
          <w:rPr>
            <w:rFonts w:ascii="Lucida Console" w:hAnsi="Lucida Console" w:cs="Segoe UI Light"/>
            <w:color w:val="000000" w:themeColor="text1"/>
            <w:sz w:val="16"/>
            <w:szCs w:val="16"/>
          </w:rPr>
          <w:t xml:space="preserve">    data = {'Description': [</w:t>
        </w:r>
        <w:r w:rsidRPr="00395D45">
          <w:rPr>
            <w:rFonts w:ascii="Lucida Console" w:hAnsi="Lucida Console" w:cs="Segoe UI Light"/>
            <w:color w:val="C00000"/>
            <w:sz w:val="16"/>
            <w:szCs w:val="16"/>
          </w:rPr>
          <w:t xml:space="preserve">'True </w:t>
        </w:r>
        <w:proofErr w:type="spellStart"/>
        <w:r w:rsidRPr="00395D45">
          <w:rPr>
            <w:rFonts w:ascii="Lucida Console" w:hAnsi="Lucida Console" w:cs="Segoe UI Light"/>
            <w:color w:val="C00000"/>
            <w:sz w:val="16"/>
            <w:szCs w:val="16"/>
          </w:rPr>
          <w:t>Positives'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'False</w:t>
        </w:r>
        <w:proofErr w:type="spellEnd"/>
        <w:r w:rsidRPr="00395D45">
          <w:rPr>
            <w:rFonts w:ascii="Lucida Console" w:hAnsi="Lucida Console" w:cs="Segoe UI Light"/>
            <w:color w:val="C00000"/>
            <w:sz w:val="16"/>
            <w:szCs w:val="16"/>
          </w:rPr>
          <w:t xml:space="preserve"> </w:t>
        </w:r>
        <w:proofErr w:type="spellStart"/>
        <w:r w:rsidRPr="00395D45">
          <w:rPr>
            <w:rFonts w:ascii="Lucida Console" w:hAnsi="Lucida Console" w:cs="Segoe UI Light"/>
            <w:color w:val="C00000"/>
            <w:sz w:val="16"/>
            <w:szCs w:val="16"/>
          </w:rPr>
          <w:t>Negatives'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'False</w:t>
        </w:r>
        <w:proofErr w:type="spellEnd"/>
        <w:r w:rsidRPr="00395D45">
          <w:rPr>
            <w:rFonts w:ascii="Lucida Console" w:hAnsi="Lucida Console" w:cs="Segoe UI Light"/>
            <w:color w:val="C00000"/>
            <w:sz w:val="16"/>
            <w:szCs w:val="16"/>
          </w:rPr>
          <w:t xml:space="preserve"> </w:t>
        </w:r>
        <w:proofErr w:type="spellStart"/>
        <w:r w:rsidRPr="00395D45">
          <w:rPr>
            <w:rFonts w:ascii="Lucida Console" w:hAnsi="Lucida Console" w:cs="Segoe UI Light"/>
            <w:color w:val="C00000"/>
            <w:sz w:val="16"/>
            <w:szCs w:val="16"/>
          </w:rPr>
          <w:t>Positives'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'True</w:t>
        </w:r>
        <w:proofErr w:type="spellEnd"/>
        <w:r w:rsidRPr="00395D45">
          <w:rPr>
            <w:rFonts w:ascii="Lucida Console" w:hAnsi="Lucida Console" w:cs="Segoe UI Light"/>
            <w:color w:val="C00000"/>
            <w:sz w:val="16"/>
            <w:szCs w:val="16"/>
          </w:rPr>
          <w:t xml:space="preserve"> Negatives'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'Accuracy'</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'Precision'</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'Recall'</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'F1 Score'</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'Score'</w:t>
        </w:r>
        <w:r w:rsidRPr="00395D45">
          <w:rPr>
            <w:rFonts w:ascii="Lucida Console" w:hAnsi="Lucida Console" w:cs="Segoe UI Light"/>
            <w:color w:val="000000" w:themeColor="text1"/>
            <w:sz w:val="16"/>
            <w:szCs w:val="16"/>
          </w:rPr>
          <w:t>: [</w:t>
        </w:r>
        <w:proofErr w:type="gramStart"/>
        <w:r w:rsidRPr="00395D45">
          <w:rPr>
            <w:rFonts w:ascii="Lucida Console" w:hAnsi="Lucida Console" w:cs="Segoe UI Light"/>
            <w:color w:val="000000" w:themeColor="text1"/>
            <w:sz w:val="16"/>
            <w:szCs w:val="16"/>
          </w:rPr>
          <w:t>TruePos,FalseNeg</w:t>
        </w:r>
        <w:proofErr w:type="gramEnd"/>
        <w:r w:rsidRPr="00395D45">
          <w:rPr>
            <w:rFonts w:ascii="Lucida Console" w:hAnsi="Lucida Console" w:cs="Segoe UI Light"/>
            <w:color w:val="000000" w:themeColor="text1"/>
            <w:sz w:val="16"/>
            <w:szCs w:val="16"/>
          </w:rPr>
          <w:t>,FalsePos,TrueNeg,Accuracy,Precision,Recall,F1Score]}</w:t>
        </w:r>
      </w:ins>
    </w:p>
    <w:p w14:paraId="133FA941" w14:textId="77777777" w:rsidR="00337EA0" w:rsidRPr="00395D45" w:rsidRDefault="00337EA0" w:rsidP="00337EA0">
      <w:pPr>
        <w:spacing w:after="80"/>
        <w:rPr>
          <w:ins w:id="1642" w:author="Andrew Fryer (@DEEPFAT)" w:date="2017-12-13T14:25:00Z"/>
          <w:rFonts w:ascii="Lucida Console" w:hAnsi="Lucida Console" w:cs="Segoe UI Light"/>
          <w:color w:val="000000" w:themeColor="text1"/>
          <w:sz w:val="16"/>
          <w:szCs w:val="16"/>
        </w:rPr>
      </w:pPr>
      <w:ins w:id="1643" w:author="Andrew Fryer (@DEEPFAT)" w:date="2017-12-13T14:25:00Z">
        <w:r w:rsidRPr="00395D45">
          <w:rPr>
            <w:rFonts w:ascii="Lucida Console" w:hAnsi="Lucida Console" w:cs="Segoe UI Light"/>
            <w:color w:val="000000" w:themeColor="text1"/>
            <w:sz w:val="16"/>
            <w:szCs w:val="16"/>
          </w:rPr>
          <w:t xml:space="preserve">    dataframe1 =</w:t>
        </w:r>
        <w:proofErr w:type="spellStart"/>
        <w:proofErr w:type="gramStart"/>
        <w:r w:rsidRPr="00395D45">
          <w:rPr>
            <w:rFonts w:ascii="Lucida Console" w:hAnsi="Lucida Console" w:cs="Segoe UI Light"/>
            <w:color w:val="000000" w:themeColor="text1"/>
            <w:sz w:val="16"/>
            <w:szCs w:val="16"/>
          </w:rPr>
          <w:t>pd.DataFrame</w:t>
        </w:r>
        <w:proofErr w:type="spellEnd"/>
        <w:proofErr w:type="gramEnd"/>
        <w:r w:rsidRPr="00395D45">
          <w:rPr>
            <w:rFonts w:ascii="Lucida Console" w:hAnsi="Lucida Console" w:cs="Segoe UI Light"/>
            <w:color w:val="000000" w:themeColor="text1"/>
            <w:sz w:val="16"/>
            <w:szCs w:val="16"/>
          </w:rPr>
          <w:t>(</w:t>
        </w:r>
        <w:proofErr w:type="spellStart"/>
        <w:r w:rsidRPr="00395D45">
          <w:rPr>
            <w:rFonts w:ascii="Lucida Console" w:hAnsi="Lucida Console" w:cs="Segoe UI Light"/>
            <w:color w:val="000000" w:themeColor="text1"/>
            <w:sz w:val="16"/>
            <w:szCs w:val="16"/>
          </w:rPr>
          <w:t>data,columns</w:t>
        </w:r>
        <w:proofErr w:type="spellEnd"/>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w:t>
        </w:r>
        <w:proofErr w:type="spellStart"/>
        <w:r w:rsidRPr="00395D45">
          <w:rPr>
            <w:rFonts w:ascii="Lucida Console" w:hAnsi="Lucida Console" w:cs="Segoe UI Light"/>
            <w:color w:val="C00000"/>
            <w:sz w:val="16"/>
            <w:szCs w:val="16"/>
          </w:rPr>
          <w:t>Description'</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'Score</w:t>
        </w:r>
        <w:proofErr w:type="spellEnd"/>
        <w:r w:rsidRPr="00395D45">
          <w:rPr>
            <w:rFonts w:ascii="Lucida Console" w:hAnsi="Lucida Console" w:cs="Segoe UI Light"/>
            <w:color w:val="C00000"/>
            <w:sz w:val="16"/>
            <w:szCs w:val="16"/>
          </w:rPr>
          <w:t>'</w:t>
        </w:r>
        <w:r w:rsidRPr="00395D45">
          <w:rPr>
            <w:rFonts w:ascii="Lucida Console" w:hAnsi="Lucida Console" w:cs="Segoe UI Light"/>
            <w:color w:val="000000" w:themeColor="text1"/>
            <w:sz w:val="16"/>
            <w:szCs w:val="16"/>
          </w:rPr>
          <w:t xml:space="preserve">])      </w:t>
        </w:r>
      </w:ins>
    </w:p>
    <w:p w14:paraId="0C4CD2B9" w14:textId="77777777" w:rsidR="00337EA0" w:rsidRPr="00395D45" w:rsidRDefault="00337EA0" w:rsidP="00337EA0">
      <w:pPr>
        <w:spacing w:after="80"/>
        <w:rPr>
          <w:ins w:id="1644" w:author="Andrew Fryer (@DEEPFAT)" w:date="2017-12-13T14:25:00Z"/>
          <w:rFonts w:ascii="Lucida Console" w:hAnsi="Lucida Console" w:cs="Segoe UI Light"/>
          <w:color w:val="000000" w:themeColor="text1"/>
          <w:sz w:val="16"/>
          <w:szCs w:val="16"/>
        </w:rPr>
      </w:pPr>
      <w:ins w:id="1645" w:author="Andrew Fryer (@DEEPFAT)" w:date="2017-12-13T14:25:00Z">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0070C0"/>
            <w:sz w:val="16"/>
            <w:szCs w:val="16"/>
          </w:rPr>
          <w:t>return</w:t>
        </w:r>
        <w:r w:rsidRPr="00395D45">
          <w:rPr>
            <w:rFonts w:ascii="Lucida Console" w:hAnsi="Lucida Console" w:cs="Segoe UI Light"/>
            <w:color w:val="000000" w:themeColor="text1"/>
            <w:sz w:val="16"/>
            <w:szCs w:val="16"/>
          </w:rPr>
          <w:t xml:space="preserve"> dataframe1,</w:t>
        </w:r>
      </w:ins>
    </w:p>
    <w:p w14:paraId="7A3CA7D8" w14:textId="77777777" w:rsidR="00337EA0" w:rsidRDefault="00337EA0" w:rsidP="00337EA0">
      <w:pPr>
        <w:rPr>
          <w:ins w:id="1646" w:author="Andrew Fryer (@DEEPFAT)" w:date="2017-12-13T14:25:00Z"/>
          <w:rFonts w:ascii="Segoe UI Light" w:hAnsi="Segoe UI Light" w:cs="Segoe UI Light"/>
          <w:sz w:val="22"/>
          <w:szCs w:val="22"/>
        </w:rPr>
      </w:pPr>
      <w:ins w:id="1647" w:author="Andrew Fryer (@DEEPFAT)" w:date="2017-12-13T14:25:00Z">
        <w:r>
          <w:rPr>
            <w:rFonts w:ascii="Segoe UI Light" w:hAnsi="Segoe UI Light" w:cs="Segoe UI Light"/>
            <w:sz w:val="22"/>
            <w:szCs w:val="22"/>
          </w:rPr>
          <w:t>where the confusion matrix will come out of port 1 of the Python module and the plot will be in port 2:</w:t>
        </w:r>
      </w:ins>
    </w:p>
    <w:p w14:paraId="040002DB" w14:textId="77777777" w:rsidR="00337EA0" w:rsidRDefault="00337EA0" w:rsidP="00337EA0">
      <w:pPr>
        <w:rPr>
          <w:ins w:id="1648" w:author="Andrew Fryer (@DEEPFAT)" w:date="2017-12-13T14:25:00Z"/>
          <w:rFonts w:ascii="Segoe UI Light" w:hAnsi="Segoe UI Light" w:cs="Segoe UI Light"/>
          <w:sz w:val="22"/>
          <w:szCs w:val="22"/>
        </w:rPr>
      </w:pPr>
      <w:ins w:id="1649" w:author="Andrew Fryer (@DEEPFAT)" w:date="2017-12-13T14:25:00Z">
        <w:r>
          <w:rPr>
            <w:noProof/>
          </w:rPr>
          <w:lastRenderedPageBreak/>
          <w:drawing>
            <wp:inline distT="0" distB="0" distL="0" distR="0" wp14:anchorId="12FCC676" wp14:editId="06565E5C">
              <wp:extent cx="2942343" cy="1803353"/>
              <wp:effectExtent l="0" t="0" r="0" b="6985"/>
              <wp:docPr id="175274275" name="Picture 17527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51907" cy="1809215"/>
                      </a:xfrm>
                      <a:prstGeom prst="rect">
                        <a:avLst/>
                      </a:prstGeom>
                    </pic:spPr>
                  </pic:pic>
                </a:graphicData>
              </a:graphic>
            </wp:inline>
          </w:drawing>
        </w:r>
        <w:r>
          <w:rPr>
            <w:noProof/>
          </w:rPr>
          <w:drawing>
            <wp:inline distT="0" distB="0" distL="0" distR="0" wp14:anchorId="3A6E9975" wp14:editId="4001F386">
              <wp:extent cx="2669628" cy="2165999"/>
              <wp:effectExtent l="0" t="0" r="0" b="5715"/>
              <wp:docPr id="175274274" name="Picture 1752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2885" cy="2168642"/>
                      </a:xfrm>
                      <a:prstGeom prst="rect">
                        <a:avLst/>
                      </a:prstGeom>
                    </pic:spPr>
                  </pic:pic>
                </a:graphicData>
              </a:graphic>
            </wp:inline>
          </w:drawing>
        </w:r>
      </w:ins>
    </w:p>
    <w:p w14:paraId="0F7A48EE" w14:textId="77777777" w:rsidR="00337EA0" w:rsidRDefault="00337EA0" w:rsidP="00337EA0">
      <w:pPr>
        <w:rPr>
          <w:ins w:id="1650" w:author="Andrew Fryer (@DEEPFAT)" w:date="2017-12-13T14:25:00Z"/>
          <w:rFonts w:ascii="Segoe UI Light" w:hAnsi="Segoe UI Light" w:cs="Segoe UI Light"/>
          <w:sz w:val="22"/>
          <w:szCs w:val="22"/>
        </w:rPr>
      </w:pPr>
      <w:ins w:id="1651" w:author="Andrew Fryer (@DEEPFAT)" w:date="2017-12-13T14:25:00Z">
        <w:r>
          <w:rPr>
            <w:rFonts w:ascii="Segoe UI Light" w:hAnsi="Segoe UI Light" w:cs="Segoe UI Light"/>
            <w:sz w:val="22"/>
            <w:szCs w:val="22"/>
          </w:rPr>
          <w:t>This is not a very accurate model in that the true positives are very low compared to the errors – where the model predicts a Pima Indian has diabetes where they don’t (false positives) and has wrongly identified some Indians as not having diabetes when they do.</w:t>
        </w:r>
      </w:ins>
    </w:p>
    <w:p w14:paraId="614C7CDE" w14:textId="77777777" w:rsidR="00337EA0" w:rsidRDefault="00337EA0" w:rsidP="00337EA0">
      <w:pPr>
        <w:rPr>
          <w:ins w:id="1652" w:author="Andrew Fryer (@DEEPFAT)" w:date="2017-12-13T14:25:00Z"/>
          <w:rFonts w:ascii="Segoe UI Light" w:hAnsi="Segoe UI Light" w:cs="Segoe UI Light"/>
          <w:sz w:val="22"/>
          <w:szCs w:val="22"/>
        </w:rPr>
      </w:pPr>
      <w:ins w:id="1653" w:author="Andrew Fryer (@DEEPFAT)" w:date="2017-12-13T14:25:00Z">
        <w:r>
          <w:rPr>
            <w:rFonts w:ascii="Segoe UI Light" w:hAnsi="Segoe UI Light" w:cs="Segoe UI Light"/>
            <w:sz w:val="22"/>
            <w:szCs w:val="22"/>
          </w:rPr>
          <w:t xml:space="preserve">Why is the model not doing well and what could we do to improve </w:t>
        </w:r>
        <w:proofErr w:type="gramStart"/>
        <w:r>
          <w:rPr>
            <w:rFonts w:ascii="Segoe UI Light" w:hAnsi="Segoe UI Light" w:cs="Segoe UI Light"/>
            <w:sz w:val="22"/>
            <w:szCs w:val="22"/>
          </w:rPr>
          <w:t>it.</w:t>
        </w:r>
        <w:proofErr w:type="gramEnd"/>
        <w:r>
          <w:rPr>
            <w:rFonts w:ascii="Segoe UI Light" w:hAnsi="Segoe UI Light" w:cs="Segoe UI Light"/>
            <w:sz w:val="22"/>
            <w:szCs w:val="22"/>
          </w:rPr>
          <w:t xml:space="preserve">  </w:t>
        </w:r>
      </w:ins>
    </w:p>
    <w:p w14:paraId="4E5F4982" w14:textId="15114EE5" w:rsidR="00337EA0" w:rsidRDefault="00337EA0" w:rsidP="00337EA0">
      <w:pPr>
        <w:rPr>
          <w:ins w:id="1654" w:author="Andrew Fryer (@DEEPFAT)" w:date="2017-12-13T14:25:00Z"/>
          <w:rFonts w:ascii="Segoe UI Light" w:hAnsi="Segoe UI Light" w:cs="Segoe UI Light"/>
          <w:sz w:val="22"/>
          <w:szCs w:val="22"/>
        </w:rPr>
      </w:pPr>
      <w:ins w:id="1655" w:author="Andrew Fryer (@DEEPFAT)" w:date="2017-12-13T14:25:00Z">
        <w:r>
          <w:rPr>
            <w:rFonts w:ascii="Segoe UI Light" w:hAnsi="Segoe UI Light" w:cs="Segoe UI Light"/>
            <w:sz w:val="22"/>
            <w:szCs w:val="22"/>
          </w:rPr>
          <w:t xml:space="preserve">Before we review that </w:t>
        </w:r>
      </w:ins>
      <w:ins w:id="1656" w:author="Andrew Fryer (@DEEPFAT)" w:date="2017-12-13T15:55:00Z">
        <w:r w:rsidR="00DA7747">
          <w:rPr>
            <w:rFonts w:ascii="Segoe UI Light" w:hAnsi="Segoe UI Light" w:cs="Segoe UI Light"/>
            <w:sz w:val="22"/>
            <w:szCs w:val="22"/>
          </w:rPr>
          <w:t>let’s</w:t>
        </w:r>
      </w:ins>
      <w:ins w:id="1657" w:author="Andrew Fryer (@DEEPFAT)" w:date="2017-12-13T14:25:00Z">
        <w:r>
          <w:rPr>
            <w:rFonts w:ascii="Segoe UI Light" w:hAnsi="Segoe UI Light" w:cs="Segoe UI Light"/>
            <w:sz w:val="22"/>
            <w:szCs w:val="22"/>
          </w:rPr>
          <w:t xml:space="preserve"> see how to publish the model assuming it is fit for production.</w:t>
        </w:r>
        <w:r>
          <w:rPr>
            <w:rFonts w:ascii="Segoe UI Light" w:hAnsi="Segoe UI Light" w:cs="Segoe UI Light"/>
            <w:sz w:val="22"/>
            <w:szCs w:val="22"/>
          </w:rPr>
          <w:br w:type="page"/>
        </w:r>
      </w:ins>
    </w:p>
    <w:p w14:paraId="3893D98B" w14:textId="77777777" w:rsidR="00337EA0" w:rsidRDefault="00337EA0" w:rsidP="2C4F0FC6">
      <w:pPr>
        <w:rPr>
          <w:ins w:id="1658" w:author="Andrew Fryer (@DEEPFAT)" w:date="2017-12-13T14:25:00Z"/>
        </w:rPr>
      </w:pPr>
      <w:ins w:id="1659" w:author="Andrew Fryer (@DEEPFAT)" w:date="2017-12-13T14:25:00Z">
        <w:r>
          <w:rPr>
            <w:rFonts w:ascii="Segoe UI Light" w:hAnsi="Segoe UI Light" w:cs="Segoe UI Light"/>
            <w:sz w:val="22"/>
            <w:szCs w:val="22"/>
          </w:rPr>
          <w:lastRenderedPageBreak/>
          <w:t>I</w:t>
        </w:r>
      </w:ins>
    </w:p>
    <w:p w14:paraId="1B0D70C1" w14:textId="77777777" w:rsidR="00337EA0" w:rsidRDefault="00337EA0" w:rsidP="00337EA0">
      <w:pPr>
        <w:rPr>
          <w:ins w:id="1660" w:author="Andrew Fryer (@DEEPFAT)" w:date="2017-12-13T14:25:00Z"/>
          <w:rFonts w:ascii="Segoe UI Light" w:hAnsi="Segoe UI Light" w:cs="Segoe UI Light"/>
          <w:sz w:val="22"/>
          <w:szCs w:val="22"/>
        </w:rPr>
      </w:pPr>
    </w:p>
    <w:p w14:paraId="6DAB6BFC" w14:textId="77777777" w:rsidR="00337EA0" w:rsidRDefault="00337EA0" w:rsidP="00337EA0">
      <w:pPr>
        <w:rPr>
          <w:ins w:id="1661" w:author="Andrew Fryer (@DEEPFAT)" w:date="2017-12-13T14:25:00Z"/>
          <w:rFonts w:ascii="Segoe UI Light" w:hAnsi="Segoe UI Light" w:cs="Segoe UI Light"/>
          <w:sz w:val="22"/>
          <w:szCs w:val="22"/>
        </w:rPr>
      </w:pPr>
      <w:ins w:id="1662" w:author="Andrew Fryer (@DEEPFAT)" w:date="2017-12-13T14:25:00Z">
        <w:r>
          <w:rPr>
            <w:noProof/>
            <w:lang w:eastAsia="en-GB"/>
          </w:rPr>
          <mc:AlternateContent>
            <mc:Choice Requires="wps">
              <w:drawing>
                <wp:inline distT="0" distB="0" distL="0" distR="0" wp14:anchorId="25E8233D" wp14:editId="559CA08B">
                  <wp:extent cx="1828800" cy="1800000"/>
                  <wp:effectExtent l="0" t="0" r="19050" b="10160"/>
                  <wp:docPr id="175274276" name="Text Box 17527427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468F5B1" w14:textId="77777777" w:rsidR="00207A97" w:rsidRPr="00321271" w:rsidRDefault="00207A97" w:rsidP="00337EA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proofErr w:type="spellStart"/>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Jupyter</w:t>
                              </w:r>
                              <w:proofErr w:type="spellEnd"/>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 Notebooks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E8233D" id="Text Box 175274276" o:spid="_x0000_s103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" fillcolor="#066d99" strokecolor="#066d99" strokeweight=".5pt">
                  <v:textbox>
                    <w:txbxContent>
                      <w:p w14:paraId="2468F5B1" w14:textId="77777777" w:rsidR="00207A97" w:rsidRPr="00321271" w:rsidRDefault="00207A97" w:rsidP="00337EA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proofErr w:type="spellStart"/>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Jupyter</w:t>
                        </w:r>
                        <w:proofErr w:type="spellEnd"/>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 Notebooks</w:t>
                        </w:r>
                      </w:p>
                    </w:txbxContent>
                  </v:textbox>
                  <w10:anchorlock/>
                </v:shape>
              </w:pict>
            </mc:Fallback>
          </mc:AlternateContent>
        </w:r>
      </w:ins>
    </w:p>
    <w:p w14:paraId="645A9483" w14:textId="3BC058F4" w:rsidR="00337EA0" w:rsidRDefault="00337EA0" w:rsidP="00337EA0">
      <w:pPr>
        <w:rPr>
          <w:ins w:id="1663" w:author="Andrew Fryer (@DEEPFAT)" w:date="2017-12-13T14:25:00Z"/>
          <w:rFonts w:ascii="Segoe UI Light" w:hAnsi="Segoe UI Light" w:cs="Segoe UI Light"/>
          <w:sz w:val="22"/>
          <w:szCs w:val="22"/>
        </w:rPr>
      </w:pPr>
      <w:ins w:id="1664" w:author="Andrew Fryer (@DEEPFAT)" w:date="2017-12-13T14:25:00Z">
        <w:r>
          <w:rPr>
            <w:rFonts w:ascii="Segoe UI Light" w:hAnsi="Segoe UI Light" w:cs="Segoe UI Light"/>
            <w:sz w:val="22"/>
            <w:szCs w:val="22"/>
          </w:rPr>
          <w:t xml:space="preserve">Our experiment seems to be quite </w:t>
        </w:r>
      </w:ins>
      <w:ins w:id="1665" w:author="Andrew Fryer (@DEEPFAT)" w:date="2017-12-13T16:02:00Z">
        <w:r w:rsidR="00773900">
          <w:rPr>
            <w:rFonts w:ascii="Segoe UI Light" w:hAnsi="Segoe UI Light" w:cs="Segoe UI Light"/>
            <w:sz w:val="22"/>
            <w:szCs w:val="22"/>
          </w:rPr>
          <w:t>in</w:t>
        </w:r>
      </w:ins>
      <w:ins w:id="1666" w:author="Andrew Fryer (@DEEPFAT)" w:date="2017-12-13T14:25:00Z">
        <w:r>
          <w:rPr>
            <w:rFonts w:ascii="Segoe UI Light" w:hAnsi="Segoe UI Light" w:cs="Segoe UI Light"/>
            <w:sz w:val="22"/>
            <w:szCs w:val="22"/>
          </w:rPr>
          <w:t xml:space="preserve">accurate, </w:t>
        </w:r>
      </w:ins>
      <w:ins w:id="1667" w:author="Andrew Fryer (@DEEPFAT)" w:date="2017-12-13T16:02:00Z">
        <w:r w:rsidR="00773900">
          <w:rPr>
            <w:rFonts w:ascii="Segoe UI Light" w:hAnsi="Segoe UI Light" w:cs="Segoe UI Light"/>
            <w:sz w:val="22"/>
            <w:szCs w:val="22"/>
          </w:rPr>
          <w:t xml:space="preserve">so </w:t>
        </w:r>
        <w:r w:rsidR="00304462">
          <w:rPr>
            <w:rFonts w:ascii="Segoe UI Light" w:hAnsi="Segoe UI Light" w:cs="Segoe UI Light"/>
            <w:sz w:val="22"/>
            <w:szCs w:val="22"/>
          </w:rPr>
          <w:t>should start to investigate the data more closely (in fact we should really have started by doing this!)</w:t>
        </w:r>
      </w:ins>
      <w:ins w:id="1668" w:author="Andrew Fryer (@DEEPFAT)" w:date="2017-12-13T14:25:00Z">
        <w:r>
          <w:rPr>
            <w:rFonts w:ascii="Segoe UI Light" w:hAnsi="Segoe UI Light" w:cs="Segoe UI Light"/>
            <w:sz w:val="22"/>
            <w:szCs w:val="22"/>
          </w:rPr>
          <w:t xml:space="preserve">.  We saw at the start of this lab that we can get basic statistics just by visualising the data and there are </w:t>
        </w:r>
      </w:ins>
      <w:ins w:id="1669" w:author="Andrew Fryer (@DEEPFAT)" w:date="2017-12-13T16:03:00Z">
        <w:r w:rsidR="00BD37F1">
          <w:rPr>
            <w:rFonts w:ascii="Segoe UI Light" w:hAnsi="Segoe UI Light" w:cs="Segoe UI Light"/>
            <w:sz w:val="22"/>
            <w:szCs w:val="22"/>
          </w:rPr>
          <w:t xml:space="preserve">also </w:t>
        </w:r>
      </w:ins>
      <w:ins w:id="1670" w:author="Andrew Fryer (@DEEPFAT)" w:date="2017-12-13T14:25:00Z">
        <w:r>
          <w:rPr>
            <w:rFonts w:ascii="Segoe UI Light" w:hAnsi="Segoe UI Light" w:cs="Segoe UI Light"/>
            <w:sz w:val="22"/>
            <w:szCs w:val="22"/>
          </w:rPr>
          <w:t xml:space="preserve">statistical modules </w:t>
        </w:r>
      </w:ins>
      <w:ins w:id="1671" w:author="Andrew Fryer (@DEEPFAT)" w:date="2017-12-13T16:03:00Z">
        <w:r w:rsidR="00BD37F1">
          <w:rPr>
            <w:rFonts w:ascii="Segoe UI Light" w:hAnsi="Segoe UI Light" w:cs="Segoe UI Light"/>
            <w:sz w:val="22"/>
            <w:szCs w:val="22"/>
          </w:rPr>
          <w:t xml:space="preserve">in ML Studio </w:t>
        </w:r>
      </w:ins>
      <w:ins w:id="1672" w:author="Andrew Fryer (@DEEPFAT)" w:date="2017-12-13T14:25:00Z">
        <w:r>
          <w:rPr>
            <w:rFonts w:ascii="Segoe UI Light" w:hAnsi="Segoe UI Light" w:cs="Segoe UI Light"/>
            <w:sz w:val="22"/>
            <w:szCs w:val="22"/>
          </w:rPr>
          <w:t xml:space="preserve">to do this.  However, we might wish to bring our own tools to bear and a great way for those with Python or R skills to do this is with </w:t>
        </w:r>
        <w:proofErr w:type="spellStart"/>
        <w:r>
          <w:rPr>
            <w:rFonts w:ascii="Segoe UI Light" w:hAnsi="Segoe UI Light" w:cs="Segoe UI Light"/>
            <w:sz w:val="22"/>
            <w:szCs w:val="22"/>
          </w:rPr>
          <w:t>Jupyter</w:t>
        </w:r>
        <w:proofErr w:type="spellEnd"/>
        <w:r>
          <w:rPr>
            <w:rFonts w:ascii="Segoe UI Light" w:hAnsi="Segoe UI Light" w:cs="Segoe UI Light"/>
            <w:sz w:val="22"/>
            <w:szCs w:val="22"/>
          </w:rPr>
          <w:t xml:space="preserve"> </w:t>
        </w:r>
      </w:ins>
      <w:ins w:id="1673" w:author="Andrew Fryer (@DEEPFAT)" w:date="2017-12-13T16:03:00Z">
        <w:r w:rsidR="00BD37F1">
          <w:rPr>
            <w:rFonts w:ascii="Segoe UI Light" w:hAnsi="Segoe UI Light" w:cs="Segoe UI Light"/>
            <w:sz w:val="22"/>
            <w:szCs w:val="22"/>
          </w:rPr>
          <w:t>N</w:t>
        </w:r>
      </w:ins>
      <w:ins w:id="1674" w:author="Andrew Fryer (@DEEPFAT)" w:date="2017-12-13T14:25:00Z">
        <w:r>
          <w:rPr>
            <w:rFonts w:ascii="Segoe UI Light" w:hAnsi="Segoe UI Light" w:cs="Segoe UI Light"/>
            <w:sz w:val="22"/>
            <w:szCs w:val="22"/>
          </w:rPr>
          <w:t>otebooks.  These are ad hoc scripts which we can attach to our experiments or use on their own.</w:t>
        </w:r>
      </w:ins>
    </w:p>
    <w:p w14:paraId="5DB35142" w14:textId="77777777" w:rsidR="00CE19A0" w:rsidRDefault="00337EA0" w:rsidP="00CE19A0">
      <w:pPr>
        <w:rPr>
          <w:ins w:id="1675" w:author="Andrew Fryer (@DEEPFAT)" w:date="2017-12-14T08:13:00Z"/>
          <w:rFonts w:ascii="Segoe UI Light" w:hAnsi="Segoe UI Light" w:cs="Segoe UI Light"/>
          <w:sz w:val="22"/>
          <w:szCs w:val="22"/>
        </w:rPr>
      </w:pPr>
      <w:ins w:id="1676" w:author="Andrew Fryer (@DEEPFAT)" w:date="2017-12-13T14:25:00Z">
        <w:r>
          <w:rPr>
            <w:rFonts w:ascii="Segoe UI Light" w:hAnsi="Segoe UI Light" w:cs="Segoe UI Light"/>
            <w:sz w:val="22"/>
            <w:szCs w:val="22"/>
          </w:rPr>
          <w:t xml:space="preserve">To use these notebooks, we need to extract the data to a format (.csv) that the notebooks can </w:t>
        </w:r>
        <w:proofErr w:type="gramStart"/>
        <w:r>
          <w:rPr>
            <w:rFonts w:ascii="Segoe UI Light" w:hAnsi="Segoe UI Light" w:cs="Segoe UI Light"/>
            <w:sz w:val="22"/>
            <w:szCs w:val="22"/>
          </w:rPr>
          <w:t>use</w:t>
        </w:r>
        <w:proofErr w:type="gramEnd"/>
        <w:r>
          <w:rPr>
            <w:rFonts w:ascii="Segoe UI Light" w:hAnsi="Segoe UI Light" w:cs="Segoe UI Light"/>
            <w:sz w:val="22"/>
            <w:szCs w:val="22"/>
          </w:rPr>
          <w:t xml:space="preserve"> and this can quickly be done with the </w:t>
        </w:r>
      </w:ins>
      <w:ins w:id="1677" w:author="Andrew Fryer (@DEEPFAT)" w:date="2017-12-14T08:07:00Z">
        <w:r w:rsidR="00085C81">
          <w:rPr>
            <w:rFonts w:ascii="Segoe UI Light" w:hAnsi="Segoe UI Light" w:cs="Segoe UI Light"/>
            <w:sz w:val="22"/>
            <w:szCs w:val="22"/>
          </w:rPr>
          <w:t xml:space="preserve">Convert </w:t>
        </w:r>
      </w:ins>
      <w:ins w:id="1678" w:author="Andrew Fryer (@DEEPFAT)" w:date="2017-12-13T14:25:00Z">
        <w:r>
          <w:rPr>
            <w:rFonts w:ascii="Segoe UI Light" w:hAnsi="Segoe UI Light" w:cs="Segoe UI Light"/>
            <w:sz w:val="22"/>
            <w:szCs w:val="22"/>
          </w:rPr>
          <w:t xml:space="preserve">to CSV module which we’ll connect to the output of the </w:t>
        </w:r>
      </w:ins>
      <w:ins w:id="1679" w:author="Andrew Fryer (@DEEPFAT)" w:date="2017-12-14T08:07:00Z">
        <w:r w:rsidR="00085C81">
          <w:rPr>
            <w:rFonts w:ascii="Segoe UI Light" w:hAnsi="Segoe UI Light" w:cs="Segoe UI Light"/>
            <w:sz w:val="22"/>
            <w:szCs w:val="22"/>
          </w:rPr>
          <w:t>Execute</w:t>
        </w:r>
        <w:r w:rsidR="00637418">
          <w:rPr>
            <w:rFonts w:ascii="Segoe UI Light" w:hAnsi="Segoe UI Light" w:cs="Segoe UI Light"/>
            <w:sz w:val="22"/>
            <w:szCs w:val="22"/>
          </w:rPr>
          <w:t xml:space="preserve"> </w:t>
        </w:r>
        <w:r w:rsidR="00085C81">
          <w:rPr>
            <w:rFonts w:ascii="Segoe UI Light" w:hAnsi="Segoe UI Light" w:cs="Segoe UI Light"/>
            <w:sz w:val="22"/>
            <w:szCs w:val="22"/>
          </w:rPr>
          <w:t xml:space="preserve">Python </w:t>
        </w:r>
        <w:r w:rsidR="00637418">
          <w:rPr>
            <w:rFonts w:ascii="Segoe UI Light" w:hAnsi="Segoe UI Light" w:cs="Segoe UI Light"/>
            <w:sz w:val="22"/>
            <w:szCs w:val="22"/>
          </w:rPr>
          <w:t>Script mo</w:t>
        </w:r>
      </w:ins>
      <w:ins w:id="1680" w:author="Andrew Fryer (@DEEPFAT)" w:date="2017-12-14T08:08:00Z">
        <w:r w:rsidR="00637418">
          <w:rPr>
            <w:rFonts w:ascii="Segoe UI Light" w:hAnsi="Segoe UI Light" w:cs="Segoe UI Light"/>
            <w:sz w:val="22"/>
            <w:szCs w:val="22"/>
          </w:rPr>
          <w:t>dul</w:t>
        </w:r>
      </w:ins>
      <w:ins w:id="1681" w:author="Andrew Fryer (@DEEPFAT)" w:date="2017-12-14T08:12:00Z">
        <w:r w:rsidR="00CE19A0">
          <w:rPr>
            <w:rFonts w:ascii="Segoe UI Light" w:hAnsi="Segoe UI Light" w:cs="Segoe UI Light"/>
            <w:sz w:val="22"/>
            <w:szCs w:val="22"/>
          </w:rPr>
          <w:t>e</w:t>
        </w:r>
      </w:ins>
      <w:ins w:id="1682" w:author="Andrew Fryer (@DEEPFAT)" w:date="2017-12-14T08:08:00Z">
        <w:r w:rsidR="00637418">
          <w:rPr>
            <w:rFonts w:ascii="Segoe UI Light" w:hAnsi="Segoe UI Light" w:cs="Segoe UI Light"/>
            <w:sz w:val="22"/>
            <w:szCs w:val="22"/>
          </w:rPr>
          <w:t xml:space="preserve"> </w:t>
        </w:r>
      </w:ins>
      <w:ins w:id="1683" w:author="Andrew Fryer (@DEEPFAT)" w:date="2017-12-14T08:07:00Z">
        <w:r w:rsidR="00637418">
          <w:rPr>
            <w:rFonts w:ascii="Segoe UI Light" w:hAnsi="Segoe UI Light" w:cs="Segoe UI Light"/>
            <w:sz w:val="22"/>
            <w:szCs w:val="22"/>
          </w:rPr>
          <w:t>as shown</w:t>
        </w:r>
      </w:ins>
      <w:ins w:id="1684" w:author="Andrew Fryer (@DEEPFAT)" w:date="2017-12-13T14:25:00Z">
        <w:r>
          <w:rPr>
            <w:rFonts w:ascii="Segoe UI Light" w:hAnsi="Segoe UI Light" w:cs="Segoe UI Light"/>
            <w:sz w:val="22"/>
            <w:szCs w:val="22"/>
          </w:rPr>
          <w:t>:</w:t>
        </w:r>
      </w:ins>
    </w:p>
    <w:p w14:paraId="60265E44" w14:textId="7E4CA718" w:rsidR="00337EA0" w:rsidRDefault="00CE19A0">
      <w:pPr>
        <w:rPr>
          <w:ins w:id="1685" w:author="Andrew Fryer (@DEEPFAT)" w:date="2017-12-13T14:25:00Z"/>
          <w:rFonts w:ascii="Segoe UI Light" w:hAnsi="Segoe UI Light" w:cs="Segoe UI Light"/>
          <w:sz w:val="22"/>
          <w:szCs w:val="22"/>
        </w:rPr>
      </w:pPr>
      <w:ins w:id="1686" w:author="Andrew Fryer (@DEEPFAT)" w:date="2017-12-14T08:13:00Z">
        <w:r w:rsidRPr="00CE19A0">
          <w:rPr>
            <w:noProof/>
          </w:rPr>
          <w:t xml:space="preserve"> </w:t>
        </w:r>
        <w:r>
          <w:rPr>
            <w:noProof/>
          </w:rPr>
          <w:drawing>
            <wp:inline distT="0" distB="0" distL="0" distR="0" wp14:anchorId="29285462" wp14:editId="0B39F3BE">
              <wp:extent cx="4205485" cy="3045309"/>
              <wp:effectExtent l="0" t="0" r="5080" b="3175"/>
              <wp:docPr id="175274305" name="Picture 17527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7870" cy="3047036"/>
                      </a:xfrm>
                      <a:prstGeom prst="rect">
                        <a:avLst/>
                      </a:prstGeom>
                    </pic:spPr>
                  </pic:pic>
                </a:graphicData>
              </a:graphic>
            </wp:inline>
          </w:drawing>
        </w:r>
      </w:ins>
    </w:p>
    <w:p w14:paraId="3AFB4CB8" w14:textId="25503D9E" w:rsidR="00337EA0" w:rsidRDefault="00337EA0" w:rsidP="00337EA0">
      <w:pPr>
        <w:rPr>
          <w:ins w:id="1687" w:author="Andrew Fryer (@DEEPFAT)" w:date="2017-12-14T08:14:00Z"/>
          <w:rFonts w:ascii="Segoe UI Light" w:hAnsi="Segoe UI Light" w:cs="Segoe UI Light"/>
          <w:sz w:val="22"/>
          <w:szCs w:val="22"/>
        </w:rPr>
      </w:pPr>
      <w:ins w:id="1688" w:author="Andrew Fryer (@DEEPFAT)" w:date="2017-12-13T14:25:00Z">
        <w:r>
          <w:rPr>
            <w:rFonts w:ascii="Segoe UI Light" w:hAnsi="Segoe UI Light" w:cs="Segoe UI Light"/>
            <w:sz w:val="22"/>
            <w:szCs w:val="22"/>
          </w:rPr>
          <w:t xml:space="preserve">Right click on the Export to CSV module and click Run Selected to just run that module.  </w:t>
        </w:r>
      </w:ins>
      <w:ins w:id="1689" w:author="Andrew Fryer (@DEEPFAT)" w:date="2017-12-14T08:15:00Z">
        <w:r w:rsidR="009F0F0E">
          <w:rPr>
            <w:rFonts w:ascii="Segoe UI Light" w:hAnsi="Segoe UI Light" w:cs="Segoe UI Light"/>
            <w:sz w:val="22"/>
            <w:szCs w:val="22"/>
          </w:rPr>
          <w:t xml:space="preserve">Once it has finished </w:t>
        </w:r>
        <w:r w:rsidR="00A8025E">
          <w:rPr>
            <w:rFonts w:ascii="Segoe UI Light" w:hAnsi="Segoe UI Light" w:cs="Segoe UI Light"/>
            <w:sz w:val="22"/>
            <w:szCs w:val="22"/>
          </w:rPr>
          <w:t>r</w:t>
        </w:r>
      </w:ins>
      <w:ins w:id="1690" w:author="Andrew Fryer (@DEEPFAT)" w:date="2017-12-14T08:13:00Z">
        <w:r w:rsidR="00E83DB6">
          <w:rPr>
            <w:rFonts w:ascii="Segoe UI Light" w:hAnsi="Segoe UI Light" w:cs="Segoe UI Light"/>
            <w:sz w:val="22"/>
            <w:szCs w:val="22"/>
          </w:rPr>
          <w:t>ight click again and select</w:t>
        </w:r>
      </w:ins>
      <w:ins w:id="1691" w:author="Andrew Fryer (@DEEPFAT)" w:date="2017-12-14T08:14:00Z">
        <w:r w:rsidR="00E05FD3">
          <w:rPr>
            <w:rFonts w:ascii="Segoe UI Light" w:hAnsi="Segoe UI Light" w:cs="Segoe UI Light"/>
            <w:sz w:val="22"/>
            <w:szCs w:val="22"/>
          </w:rPr>
          <w:t xml:space="preserve"> Open in a New Notebook </w:t>
        </w:r>
        <w:r w:rsidR="009F0F0E">
          <w:rPr>
            <w:rFonts w:ascii="Segoe UI Light" w:hAnsi="Segoe UI Light" w:cs="Segoe UI Light"/>
            <w:sz w:val="22"/>
            <w:szCs w:val="22"/>
          </w:rPr>
          <w:t>-&gt; Python 3</w:t>
        </w:r>
      </w:ins>
    </w:p>
    <w:p w14:paraId="2E7CCD3C" w14:textId="035C9803" w:rsidR="009F0F0E" w:rsidRDefault="009F0F0E" w:rsidP="00337EA0">
      <w:pPr>
        <w:rPr>
          <w:ins w:id="1692" w:author="Andrew Fryer (@DEEPFAT)" w:date="2017-12-13T14:25:00Z"/>
          <w:rFonts w:ascii="Segoe UI Light" w:hAnsi="Segoe UI Light" w:cs="Segoe UI Light"/>
          <w:sz w:val="22"/>
          <w:szCs w:val="22"/>
        </w:rPr>
      </w:pPr>
      <w:ins w:id="1693" w:author="Andrew Fryer (@DEEPFAT)" w:date="2017-12-14T08:14:00Z">
        <w:r>
          <w:rPr>
            <w:noProof/>
          </w:rPr>
          <w:drawing>
            <wp:inline distT="0" distB="0" distL="0" distR="0" wp14:anchorId="124067DC" wp14:editId="56C82933">
              <wp:extent cx="1681438" cy="1139131"/>
              <wp:effectExtent l="0" t="0" r="0" b="4445"/>
              <wp:docPr id="175274306" name="Picture 1752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85328" cy="1141766"/>
                      </a:xfrm>
                      <a:prstGeom prst="rect">
                        <a:avLst/>
                      </a:prstGeom>
                    </pic:spPr>
                  </pic:pic>
                </a:graphicData>
              </a:graphic>
            </wp:inline>
          </w:drawing>
        </w:r>
      </w:ins>
    </w:p>
    <w:p w14:paraId="55BAFC8B" w14:textId="77777777" w:rsidR="00337EA0" w:rsidRDefault="00337EA0" w:rsidP="00337EA0">
      <w:pPr>
        <w:rPr>
          <w:ins w:id="1694" w:author="Andrew Fryer (@DEEPFAT)" w:date="2017-12-13T14:25:00Z"/>
          <w:rFonts w:ascii="Segoe UI Light" w:hAnsi="Segoe UI Light" w:cs="Segoe UI Light"/>
          <w:sz w:val="22"/>
          <w:szCs w:val="22"/>
        </w:rPr>
      </w:pPr>
      <w:ins w:id="1695" w:author="Andrew Fryer (@DEEPFAT)" w:date="2017-12-13T14:25:00Z">
        <w:r>
          <w:rPr>
            <w:rFonts w:ascii="Segoe UI Light" w:hAnsi="Segoe UI Light" w:cs="Segoe UI Light"/>
            <w:sz w:val="22"/>
            <w:szCs w:val="22"/>
          </w:rPr>
          <w:br w:type="page"/>
        </w:r>
      </w:ins>
    </w:p>
    <w:p w14:paraId="678F5E2B" w14:textId="0674AACC" w:rsidR="00337EA0" w:rsidRDefault="00337EA0" w:rsidP="00337EA0">
      <w:pPr>
        <w:rPr>
          <w:ins w:id="1696" w:author="Andrew Fryer (@DEEPFAT)" w:date="2017-12-13T14:25:00Z"/>
          <w:rFonts w:ascii="Segoe UI Light" w:hAnsi="Segoe UI Light" w:cs="Segoe UI Light"/>
          <w:sz w:val="22"/>
          <w:szCs w:val="22"/>
        </w:rPr>
      </w:pPr>
      <w:ins w:id="1697" w:author="Andrew Fryer (@DEEPFAT)" w:date="2017-12-13T14:25:00Z">
        <w:r>
          <w:rPr>
            <w:rFonts w:ascii="Segoe UI Light" w:hAnsi="Segoe UI Light" w:cs="Segoe UI Light"/>
            <w:sz w:val="22"/>
            <w:szCs w:val="22"/>
          </w:rPr>
          <w:lastRenderedPageBreak/>
          <w:t>We’ll now be taken to a new browser window with our Notebook in:</w:t>
        </w:r>
      </w:ins>
    </w:p>
    <w:p w14:paraId="021C9042" w14:textId="078131BB" w:rsidR="00337EA0" w:rsidRDefault="007720F6" w:rsidP="00337EA0">
      <w:pPr>
        <w:rPr>
          <w:ins w:id="1698" w:author="Andrew Fryer (@DEEPFAT)" w:date="2017-12-13T14:25:00Z"/>
          <w:rFonts w:ascii="Segoe UI Light" w:hAnsi="Segoe UI Light" w:cs="Segoe UI Light"/>
          <w:sz w:val="22"/>
          <w:szCs w:val="22"/>
        </w:rPr>
      </w:pPr>
      <w:ins w:id="1699" w:author="Andrew Fryer (@DEEPFAT)" w:date="2017-12-14T08:16:00Z">
        <w:r>
          <w:rPr>
            <w:noProof/>
          </w:rPr>
          <w:drawing>
            <wp:inline distT="0" distB="0" distL="0" distR="0" wp14:anchorId="025D952D" wp14:editId="68BCDA54">
              <wp:extent cx="4964091" cy="2224208"/>
              <wp:effectExtent l="19050" t="19050" r="27305" b="24130"/>
              <wp:docPr id="175274307" name="Picture 17527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126" cy="2230944"/>
                      </a:xfrm>
                      <a:prstGeom prst="rect">
                        <a:avLst/>
                      </a:prstGeom>
                      <a:ln>
                        <a:solidFill>
                          <a:schemeClr val="tx2">
                            <a:lumMod val="75000"/>
                          </a:schemeClr>
                        </a:solidFill>
                      </a:ln>
                    </pic:spPr>
                  </pic:pic>
                </a:graphicData>
              </a:graphic>
            </wp:inline>
          </w:drawing>
        </w:r>
      </w:ins>
    </w:p>
    <w:p w14:paraId="6B89F6C1" w14:textId="77777777" w:rsidR="00DA7F34" w:rsidRDefault="005A333D" w:rsidP="00337EA0">
      <w:pPr>
        <w:rPr>
          <w:ins w:id="1700" w:author="Andrew Fryer (@DEEPFAT)" w:date="2017-12-14T08:17:00Z"/>
          <w:rFonts w:ascii="Segoe UI Light" w:hAnsi="Segoe UI Light" w:cs="Segoe UI Light"/>
          <w:sz w:val="22"/>
          <w:szCs w:val="22"/>
        </w:rPr>
      </w:pPr>
      <w:ins w:id="1701" w:author="Andrew Fryer (@DEEPFAT)" w:date="2017-12-13T14:25:00Z">
        <w:r w:rsidRPr="00D27D85">
          <w:rPr>
            <w:rFonts w:ascii="Segoe UI Light" w:hAnsi="Segoe UI Light" w:cs="Segoe UI Light"/>
            <w:noProof/>
            <w:sz w:val="22"/>
            <w:szCs w:val="22"/>
            <w:lang w:eastAsia="en-GB"/>
          </w:rPr>
          <mc:AlternateContent>
            <mc:Choice Requires="wps">
              <w:drawing>
                <wp:anchor distT="0" distB="0" distL="114300" distR="114300" simplePos="0" relativeHeight="251666448" behindDoc="0" locked="0" layoutInCell="1" allowOverlap="1" wp14:anchorId="25D83010" wp14:editId="14C96D60">
                  <wp:simplePos x="0" y="0"/>
                  <wp:positionH relativeFrom="column">
                    <wp:posOffset>984696</wp:posOffset>
                  </wp:positionH>
                  <wp:positionV relativeFrom="paragraph">
                    <wp:posOffset>1358192</wp:posOffset>
                  </wp:positionV>
                  <wp:extent cx="4618874" cy="274749"/>
                  <wp:effectExtent l="57150" t="57150" r="106045" b="106680"/>
                  <wp:wrapNone/>
                  <wp:docPr id="175274279" name="Rectangle 1"/>
                  <wp:cNvGraphicFramePr/>
                  <a:graphic xmlns:a="http://schemas.openxmlformats.org/drawingml/2006/main">
                    <a:graphicData uri="http://schemas.microsoft.com/office/word/2010/wordprocessingShape">
                      <wps:wsp>
                        <wps:cNvSpPr/>
                        <wps:spPr bwMode="auto">
                          <a:xfrm>
                            <a:off x="0" y="0"/>
                            <a:ext cx="4618874" cy="274749"/>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29576" id="Rectangle 1" o:spid="_x0000_s1026" style="position:absolute;margin-left:77.55pt;margin-top:106.95pt;width:363.7pt;height:21.65pt;z-index:25166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" filled="f" strokecolor="#ffc000" strokeweight="3pt">
                  <v:shadow on="t" color="black" opacity="26214f" origin="-.5,-.5" offset=".74836mm,.74836mm"/>
                  <v:textbox inset="14.4pt,11.52pt,14.4pt,11.52pt"/>
                </v:rect>
              </w:pict>
            </mc:Fallback>
          </mc:AlternateContent>
        </w:r>
        <w:r w:rsidR="00337EA0" w:rsidRPr="004459A4">
          <w:rPr>
            <w:rFonts w:ascii="Segoe UI Light" w:hAnsi="Segoe UI Light" w:cs="Segoe UI Light"/>
            <w:noProof/>
            <w:sz w:val="22"/>
            <w:szCs w:val="22"/>
            <w:lang w:eastAsia="en-GB"/>
          </w:rPr>
          <w:drawing>
            <wp:anchor distT="0" distB="0" distL="0" distR="36195" simplePos="0" relativeHeight="251667472" behindDoc="1" locked="0" layoutInCell="1" allowOverlap="1" wp14:anchorId="06FAE49C" wp14:editId="6220F808">
              <wp:simplePos x="0" y="0"/>
              <wp:positionH relativeFrom="column">
                <wp:posOffset>2495208</wp:posOffset>
              </wp:positionH>
              <wp:positionV relativeFrom="paragraph">
                <wp:posOffset>425450</wp:posOffset>
              </wp:positionV>
              <wp:extent cx="223200" cy="187200"/>
              <wp:effectExtent l="0" t="0" r="5715" b="3810"/>
              <wp:wrapTight wrapText="bothSides">
                <wp:wrapPolygon edited="0">
                  <wp:start x="0" y="0"/>
                  <wp:lineTo x="0" y="19837"/>
                  <wp:lineTo x="20308" y="19837"/>
                  <wp:lineTo x="20308" y="0"/>
                  <wp:lineTo x="0" y="0"/>
                </wp:wrapPolygon>
              </wp:wrapTight>
              <wp:docPr id="175274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0">
                        <a:extLst>
                          <a:ext uri="{28A0092B-C50C-407E-A947-70E740481C1C}">
                            <a14:useLocalDpi xmlns:a14="http://schemas.microsoft.com/office/drawing/2010/main" val="0"/>
                          </a:ext>
                        </a:extLst>
                      </a:blip>
                      <a:srcRect l="13769" t="26324" r="83979" b="68853"/>
                      <a:stretch/>
                    </pic:blipFill>
                    <pic:spPr>
                      <a:xfrm>
                        <a:off x="0" y="0"/>
                        <a:ext cx="223200" cy="187200"/>
                      </a:xfrm>
                      <a:prstGeom prst="rect">
                        <a:avLst/>
                      </a:prstGeom>
                    </pic:spPr>
                  </pic:pic>
                </a:graphicData>
              </a:graphic>
              <wp14:sizeRelH relativeFrom="margin">
                <wp14:pctWidth>0</wp14:pctWidth>
              </wp14:sizeRelH>
              <wp14:sizeRelV relativeFrom="margin">
                <wp14:pctHeight>0</wp14:pctHeight>
              </wp14:sizeRelV>
            </wp:anchor>
          </w:drawing>
        </w:r>
        <w:r w:rsidR="00337EA0">
          <w:rPr>
            <w:rFonts w:ascii="Segoe UI Light" w:hAnsi="Segoe UI Light" w:cs="Segoe UI Light"/>
            <w:sz w:val="22"/>
            <w:szCs w:val="22"/>
          </w:rPr>
          <w:t xml:space="preserve">Notice we already have a stub script in it which takes our data and loads it into a </w:t>
        </w:r>
        <w:proofErr w:type="spellStart"/>
        <w:r w:rsidR="00337EA0">
          <w:rPr>
            <w:rFonts w:ascii="Segoe UI Light" w:hAnsi="Segoe UI Light" w:cs="Segoe UI Light"/>
            <w:sz w:val="22"/>
            <w:szCs w:val="22"/>
          </w:rPr>
          <w:t>dataframe</w:t>
        </w:r>
        <w:proofErr w:type="spellEnd"/>
        <w:r w:rsidR="00337EA0">
          <w:rPr>
            <w:rFonts w:ascii="Segoe UI Light" w:hAnsi="Segoe UI Light" w:cs="Segoe UI Light"/>
            <w:sz w:val="22"/>
            <w:szCs w:val="22"/>
          </w:rPr>
          <w:t xml:space="preserve"> called frame.  The first thing we should do is rename our notebook to something meaningful as this notebook will persist in our ML workspace.  </w:t>
        </w:r>
        <w:proofErr w:type="gramStart"/>
        <w:r w:rsidR="00337EA0">
          <w:rPr>
            <w:rFonts w:ascii="Segoe UI Light" w:hAnsi="Segoe UI Light" w:cs="Segoe UI Light"/>
            <w:sz w:val="22"/>
            <w:szCs w:val="22"/>
          </w:rPr>
          <w:t>So</w:t>
        </w:r>
        <w:proofErr w:type="gramEnd"/>
        <w:r w:rsidR="00337EA0">
          <w:rPr>
            <w:rFonts w:ascii="Segoe UI Light" w:hAnsi="Segoe UI Light" w:cs="Segoe UI Light"/>
            <w:sz w:val="22"/>
            <w:szCs w:val="22"/>
          </w:rPr>
          <w:t xml:space="preserve"> </w:t>
        </w:r>
        <w:commentRangeStart w:id="1702"/>
        <w:r w:rsidR="00337EA0">
          <w:rPr>
            <w:rFonts w:ascii="Segoe UI Light" w:hAnsi="Segoe UI Light" w:cs="Segoe UI Light"/>
            <w:sz w:val="22"/>
            <w:szCs w:val="22"/>
          </w:rPr>
          <w:t>rename</w:t>
        </w:r>
        <w:commentRangeEnd w:id="1702"/>
        <w:r w:rsidR="00337EA0">
          <w:rPr>
            <w:rStyle w:val="CommentReference"/>
          </w:rPr>
          <w:commentReference w:id="1702"/>
        </w:r>
        <w:r w:rsidR="00337EA0">
          <w:rPr>
            <w:rFonts w:ascii="Segoe UI Light" w:hAnsi="Segoe UI Light" w:cs="Segoe UI Light"/>
            <w:sz w:val="22"/>
            <w:szCs w:val="22"/>
          </w:rPr>
          <w:t xml:space="preserve"> it click on save       and confirm this by going back to the browser tab for ML studio and clicking on the Notebook icon on the left (it’s not yet renamed in the screenshot below):</w:t>
        </w:r>
        <w:r w:rsidR="00337EA0" w:rsidRPr="00D27D85">
          <w:rPr>
            <w:rFonts w:ascii="Segoe UI Light" w:hAnsi="Segoe UI Light" w:cs="Segoe UI Light"/>
            <w:noProof/>
            <w:sz w:val="22"/>
            <w:szCs w:val="22"/>
            <w:lang w:eastAsia="en-GB"/>
          </w:rPr>
          <w:drawing>
            <wp:inline distT="0" distB="0" distL="0" distR="0" wp14:anchorId="50B3DF54" wp14:editId="1F8B79F3">
              <wp:extent cx="5653597" cy="3035300"/>
              <wp:effectExtent l="19050" t="19050" r="23495" b="12700"/>
              <wp:docPr id="175274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1833" cy="3039722"/>
                      </a:xfrm>
                      <a:prstGeom prst="rect">
                        <a:avLst/>
                      </a:prstGeom>
                      <a:ln>
                        <a:solidFill>
                          <a:schemeClr val="tx2">
                            <a:lumMod val="75000"/>
                          </a:schemeClr>
                        </a:solidFill>
                      </a:ln>
                    </pic:spPr>
                  </pic:pic>
                </a:graphicData>
              </a:graphic>
            </wp:inline>
          </w:drawing>
        </w:r>
      </w:ins>
    </w:p>
    <w:p w14:paraId="025AE47F" w14:textId="77777777" w:rsidR="00DA7F34" w:rsidRDefault="00DA7F34" w:rsidP="00337EA0">
      <w:pPr>
        <w:rPr>
          <w:ins w:id="1703" w:author="Andrew Fryer (@DEEPFAT)" w:date="2017-12-14T08:17:00Z"/>
          <w:rFonts w:ascii="Segoe UI Light" w:hAnsi="Segoe UI Light" w:cs="Segoe UI Light"/>
          <w:sz w:val="22"/>
          <w:szCs w:val="22"/>
        </w:rPr>
      </w:pPr>
    </w:p>
    <w:p w14:paraId="71267D3E" w14:textId="26CC3005" w:rsidR="00337EA0" w:rsidRDefault="00337EA0" w:rsidP="00337EA0">
      <w:pPr>
        <w:rPr>
          <w:ins w:id="1704" w:author="Andrew Fryer (@DEEPFAT)" w:date="2017-12-13T14:25:00Z"/>
          <w:rFonts w:ascii="Segoe UI Light" w:hAnsi="Segoe UI Light" w:cs="Segoe UI Light"/>
          <w:sz w:val="22"/>
          <w:szCs w:val="22"/>
        </w:rPr>
      </w:pPr>
      <w:ins w:id="1705" w:author="Andrew Fryer (@DEEPFAT)" w:date="2017-12-13T14:25:00Z">
        <w:r w:rsidRPr="004459A4">
          <w:rPr>
            <w:rFonts w:ascii="Segoe UI Light" w:hAnsi="Segoe UI Light" w:cs="Segoe UI Light"/>
            <w:noProof/>
            <w:sz w:val="22"/>
            <w:szCs w:val="22"/>
            <w:lang w:eastAsia="en-GB"/>
          </w:rPr>
          <w:drawing>
            <wp:anchor distT="0" distB="0" distL="0" distR="36195" simplePos="0" relativeHeight="251668496" behindDoc="1" locked="0" layoutInCell="1" allowOverlap="1" wp14:anchorId="44D2305A" wp14:editId="4E95B4B3">
              <wp:simplePos x="0" y="0"/>
              <wp:positionH relativeFrom="column">
                <wp:posOffset>1595120</wp:posOffset>
              </wp:positionH>
              <wp:positionV relativeFrom="paragraph">
                <wp:posOffset>432435</wp:posOffset>
              </wp:positionV>
              <wp:extent cx="229870" cy="219075"/>
              <wp:effectExtent l="0" t="0" r="0" b="9525"/>
              <wp:wrapTight wrapText="bothSides">
                <wp:wrapPolygon edited="0">
                  <wp:start x="0" y="0"/>
                  <wp:lineTo x="0" y="20661"/>
                  <wp:lineTo x="19691" y="20661"/>
                  <wp:lineTo x="19691" y="0"/>
                  <wp:lineTo x="0" y="0"/>
                </wp:wrapPolygon>
              </wp:wrapTight>
              <wp:docPr id="175274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0">
                        <a:extLst>
                          <a:ext uri="{28A0092B-C50C-407E-A947-70E740481C1C}">
                            <a14:useLocalDpi xmlns:a14="http://schemas.microsoft.com/office/drawing/2010/main" val="0"/>
                          </a:ext>
                        </a:extLst>
                      </a:blip>
                      <a:srcRect l="28203" t="26324" r="69793" b="68853"/>
                      <a:stretch/>
                    </pic:blipFill>
                    <pic:spPr>
                      <a:xfrm>
                        <a:off x="0" y="0"/>
                        <a:ext cx="229870" cy="219075"/>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sz w:val="22"/>
            <w:szCs w:val="22"/>
          </w:rPr>
          <w:t xml:space="preserve">We can now go back to the Notebook tab and add some of our own code.  Firstly, we need to run the cell with the existing code in to load the </w:t>
        </w:r>
        <w:proofErr w:type="spellStart"/>
        <w:r>
          <w:rPr>
            <w:rFonts w:ascii="Segoe UI Light" w:hAnsi="Segoe UI Light" w:cs="Segoe UI Light"/>
            <w:sz w:val="22"/>
            <w:szCs w:val="22"/>
          </w:rPr>
          <w:t>dataframe</w:t>
        </w:r>
        <w:proofErr w:type="spellEnd"/>
        <w:r>
          <w:rPr>
            <w:rFonts w:ascii="Segoe UI Light" w:hAnsi="Segoe UI Light" w:cs="Segoe UI Light"/>
            <w:sz w:val="22"/>
            <w:szCs w:val="22"/>
          </w:rPr>
          <w:t xml:space="preserve"> with data from our experiment which we do by setting focus on the cell and clicking on the </w:t>
        </w:r>
        <w:proofErr w:type="gramStart"/>
        <w:r>
          <w:rPr>
            <w:rFonts w:ascii="Segoe UI Light" w:hAnsi="Segoe UI Light" w:cs="Segoe UI Light"/>
            <w:sz w:val="22"/>
            <w:szCs w:val="22"/>
          </w:rPr>
          <w:t>run  icon</w:t>
        </w:r>
        <w:proofErr w:type="gramEnd"/>
        <w:r>
          <w:rPr>
            <w:rFonts w:ascii="Segoe UI Light" w:hAnsi="Segoe UI Light" w:cs="Segoe UI Light"/>
            <w:sz w:val="22"/>
            <w:szCs w:val="22"/>
          </w:rPr>
          <w:t xml:space="preserve"> in the top toolbar. </w:t>
        </w:r>
      </w:ins>
    </w:p>
    <w:p w14:paraId="4D6BA487" w14:textId="77777777" w:rsidR="00006F52" w:rsidRDefault="00006F52">
      <w:pPr>
        <w:rPr>
          <w:ins w:id="1706" w:author="Andrew Fryer (@DEEPFAT)" w:date="2017-12-14T08:18:00Z"/>
          <w:rFonts w:ascii="Segoe UI Light" w:hAnsi="Segoe UI Light" w:cs="Segoe UI Light"/>
          <w:sz w:val="22"/>
          <w:szCs w:val="22"/>
        </w:rPr>
      </w:pPr>
      <w:ins w:id="1707" w:author="Andrew Fryer (@DEEPFAT)" w:date="2017-12-14T08:18:00Z">
        <w:r>
          <w:rPr>
            <w:rFonts w:ascii="Segoe UI Light" w:hAnsi="Segoe UI Light" w:cs="Segoe UI Light"/>
            <w:sz w:val="22"/>
            <w:szCs w:val="22"/>
          </w:rPr>
          <w:br w:type="page"/>
        </w:r>
      </w:ins>
    </w:p>
    <w:p w14:paraId="627C5E3A" w14:textId="549E067C" w:rsidR="00337EA0" w:rsidRDefault="00337EA0">
      <w:pPr>
        <w:rPr>
          <w:rFonts w:ascii="Segoe UI Light" w:hAnsi="Segoe UI Light" w:cs="Segoe UI Light"/>
          <w:sz w:val="22"/>
          <w:szCs w:val="22"/>
          <w:rPrChange w:id="1708" w:author="Frances Tibble" w:date="2017-12-14T05:05:00Z">
            <w:rPr/>
          </w:rPrChange>
        </w:rPr>
      </w:pPr>
      <w:ins w:id="1709" w:author="Andrew Fryer (@DEEPFAT)" w:date="2017-12-13T14:25:00Z">
        <w:r>
          <w:rPr>
            <w:rFonts w:ascii="Segoe UI Light" w:hAnsi="Segoe UI Light" w:cs="Segoe UI Light"/>
            <w:sz w:val="22"/>
            <w:szCs w:val="22"/>
          </w:rPr>
          <w:lastRenderedPageBreak/>
          <w:t xml:space="preserve">In the second cell there is just the </w:t>
        </w:r>
      </w:ins>
      <w:ins w:id="1710" w:author="Andrew Fryer (@DEEPFAT)" w:date="2017-12-14T08:17:00Z">
        <w:r w:rsidR="00C614E2">
          <w:rPr>
            <w:rFonts w:ascii="Segoe UI Light" w:hAnsi="Segoe UI Light" w:cs="Segoe UI Light"/>
            <w:sz w:val="22"/>
            <w:szCs w:val="22"/>
          </w:rPr>
          <w:t xml:space="preserve">command </w:t>
        </w:r>
        <w:r w:rsidR="00C614E2" w:rsidRPr="00020047">
          <w:rPr>
            <w:rFonts w:ascii="Lucida Console" w:hAnsi="Lucida Console" w:cs="Segoe UI Light"/>
          </w:rPr>
          <w:t>frame</w:t>
        </w:r>
      </w:ins>
      <w:ins w:id="1711" w:author="Andrew Fryer (@DEEPFAT)" w:date="2017-12-13T14:25:00Z">
        <w:r>
          <w:rPr>
            <w:rFonts w:ascii="Segoe UI Light" w:hAnsi="Segoe UI Light" w:cs="Segoe UI Light"/>
            <w:sz w:val="22"/>
            <w:szCs w:val="22"/>
          </w:rPr>
          <w:t xml:space="preserve"> and if we </w:t>
        </w:r>
      </w:ins>
      <w:ins w:id="1712" w:author="Andrew Fryer (@DEEPFAT)" w:date="2017-12-14T08:17:00Z">
        <w:r w:rsidR="00C614E2">
          <w:rPr>
            <w:rFonts w:ascii="Segoe UI Light" w:hAnsi="Segoe UI Light" w:cs="Segoe UI Light"/>
            <w:sz w:val="22"/>
            <w:szCs w:val="22"/>
          </w:rPr>
          <w:t>run th</w:t>
        </w:r>
      </w:ins>
      <w:ins w:id="1713" w:author="Andrew Fryer (@DEEPFAT)" w:date="2017-12-14T08:18:00Z">
        <w:r w:rsidR="00C614E2">
          <w:rPr>
            <w:rFonts w:ascii="Segoe UI Light" w:hAnsi="Segoe UI Light" w:cs="Segoe UI Light"/>
            <w:sz w:val="22"/>
            <w:szCs w:val="22"/>
          </w:rPr>
          <w:t xml:space="preserve">is cell we’ll </w:t>
        </w:r>
      </w:ins>
      <w:ins w:id="1714" w:author="Andrew Fryer (@DEEPFAT)" w:date="2017-12-13T14:25:00Z">
        <w:r>
          <w:rPr>
            <w:rFonts w:ascii="Segoe UI Light" w:hAnsi="Segoe UI Light" w:cs="Segoe UI Light"/>
            <w:sz w:val="22"/>
            <w:szCs w:val="22"/>
          </w:rPr>
          <w:t>see a sample of our data</w:t>
        </w:r>
      </w:ins>
      <w:ins w:id="1715" w:author="Andrew Fryer (@DEEPFAT)" w:date="2017-12-14T08:18:00Z">
        <w:r w:rsidR="00006F52">
          <w:rPr>
            <w:rFonts w:ascii="Segoe UI Light" w:hAnsi="Segoe UI Light" w:cs="Segoe UI Light"/>
            <w:sz w:val="22"/>
            <w:szCs w:val="22"/>
          </w:rPr>
          <w:t>:</w:t>
        </w:r>
      </w:ins>
      <w:ins w:id="1716" w:author="Andrew Fryer (@DEEPFAT)" w:date="2017-12-13T14:25:00Z">
        <w:r>
          <w:rPr>
            <w:rFonts w:ascii="Segoe UI Light" w:hAnsi="Segoe UI Light" w:cs="Segoe UI Light"/>
            <w:sz w:val="22"/>
            <w:szCs w:val="22"/>
          </w:rPr>
          <w:t xml:space="preserve"> </w:t>
        </w:r>
      </w:ins>
    </w:p>
    <w:p w14:paraId="5837B5EE" w14:textId="2ECC6AE4" w:rsidR="00337EA0" w:rsidRDefault="00C30174" w:rsidP="00337EA0">
      <w:pPr>
        <w:rPr>
          <w:ins w:id="1717" w:author="Andrew Fryer (@DEEPFAT)" w:date="2017-12-13T14:25:00Z"/>
          <w:rFonts w:ascii="Segoe UI Light" w:hAnsi="Segoe UI Light" w:cs="Segoe UI Light"/>
          <w:sz w:val="22"/>
          <w:szCs w:val="22"/>
        </w:rPr>
      </w:pPr>
      <w:ins w:id="1718" w:author="Andrew Fryer (@DEEPFAT)" w:date="2017-12-14T07:35:00Z">
        <w:r>
          <w:rPr>
            <w:noProof/>
          </w:rPr>
          <w:drawing>
            <wp:inline distT="0" distB="0" distL="0" distR="0" wp14:anchorId="732D6852" wp14:editId="1E5FBEC1">
              <wp:extent cx="6479540" cy="2258060"/>
              <wp:effectExtent l="0" t="0" r="0" b="8890"/>
              <wp:docPr id="175274299" name="Picture 17527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2258060"/>
                      </a:xfrm>
                      <a:prstGeom prst="rect">
                        <a:avLst/>
                      </a:prstGeom>
                    </pic:spPr>
                  </pic:pic>
                </a:graphicData>
              </a:graphic>
            </wp:inline>
          </w:drawing>
        </w:r>
      </w:ins>
    </w:p>
    <w:p w14:paraId="547BE959" w14:textId="2E109649" w:rsidR="00337EA0" w:rsidRDefault="00337EA0">
      <w:pPr>
        <w:rPr>
          <w:rFonts w:ascii="Segoe UI Light" w:hAnsi="Segoe UI Light" w:cs="Segoe UI Light"/>
          <w:sz w:val="22"/>
          <w:szCs w:val="22"/>
          <w:rPrChange w:id="1719" w:author="Frances Tibble" w:date="2017-12-14T05:05:00Z">
            <w:rPr/>
          </w:rPrChange>
        </w:rPr>
      </w:pPr>
      <w:ins w:id="1720" w:author="Andrew Fryer (@DEEPFAT)" w:date="2017-12-13T14:25:00Z">
        <w:r>
          <w:rPr>
            <w:rFonts w:ascii="Segoe UI Light" w:hAnsi="Segoe UI Light" w:cs="Segoe UI Light"/>
            <w:sz w:val="22"/>
            <w:szCs w:val="22"/>
          </w:rPr>
          <w:t xml:space="preserve">What we can do now is use any of the many libraries and function in Python to analyse this data without any further effort.  In this case let’s see how the various features correlate with each other.  This plot only works against numerical data </w:t>
        </w:r>
      </w:ins>
      <w:ins w:id="1721" w:author="Andrew Fryer (@DEEPFAT)" w:date="2017-12-14T07:35:00Z">
        <w:r w:rsidR="00C30174">
          <w:rPr>
            <w:rFonts w:ascii="Segoe UI Light" w:hAnsi="Segoe UI Light" w:cs="Segoe UI Light"/>
            <w:sz w:val="22"/>
            <w:szCs w:val="22"/>
          </w:rPr>
          <w:t>and fortunately all our data is numeric</w:t>
        </w:r>
      </w:ins>
      <w:ins w:id="1722" w:author="Andrew Fryer (@DEEPFAT)" w:date="2017-12-14T07:36:00Z">
        <w:r w:rsidR="00D8241B">
          <w:rPr>
            <w:rFonts w:ascii="Segoe UI Light" w:hAnsi="Segoe UI Light" w:cs="Segoe UI Light"/>
            <w:sz w:val="22"/>
            <w:szCs w:val="22"/>
          </w:rPr>
          <w:t>.</w:t>
        </w:r>
      </w:ins>
      <w:ins w:id="1723" w:author="Andrew Fryer (@DEEPFAT)" w:date="2017-12-14T08:18:00Z">
        <w:r w:rsidR="00006F52">
          <w:rPr>
            <w:rFonts w:ascii="Segoe UI Light" w:hAnsi="Segoe UI Light" w:cs="Segoe UI Light"/>
            <w:sz w:val="22"/>
            <w:szCs w:val="22"/>
          </w:rPr>
          <w:t xml:space="preserve"> </w:t>
        </w:r>
      </w:ins>
      <w:ins w:id="1724" w:author="Andrew Fryer (@DEEPFAT)" w:date="2017-12-14T07:36:00Z">
        <w:r w:rsidR="00D8241B">
          <w:rPr>
            <w:rFonts w:ascii="Segoe UI Light" w:hAnsi="Segoe UI Light" w:cs="Segoe UI Light"/>
            <w:sz w:val="22"/>
            <w:szCs w:val="22"/>
          </w:rPr>
          <w:t>A</w:t>
        </w:r>
      </w:ins>
      <w:ins w:id="1725" w:author="Andrew Fryer (@DEEPFAT)" w:date="2017-12-13T14:25:00Z">
        <w:r>
          <w:rPr>
            <w:rFonts w:ascii="Segoe UI Light" w:hAnsi="Segoe UI Light" w:cs="Segoe UI Light"/>
            <w:sz w:val="22"/>
            <w:szCs w:val="22"/>
          </w:rPr>
          <w:t xml:space="preserve">dd a new cell </w:t>
        </w:r>
      </w:ins>
      <w:ins w:id="1726" w:author="Andrew Fryer (@DEEPFAT)" w:date="2017-12-14T08:18:00Z">
        <w:r w:rsidR="00006F52">
          <w:rPr>
            <w:rFonts w:ascii="Segoe UI Light" w:hAnsi="Segoe UI Light" w:cs="Segoe UI Light"/>
            <w:sz w:val="22"/>
            <w:szCs w:val="22"/>
          </w:rPr>
          <w:t xml:space="preserve">to the notebook </w:t>
        </w:r>
        <w:r w:rsidR="00127042">
          <w:rPr>
            <w:rFonts w:ascii="Segoe UI Light" w:hAnsi="Segoe UI Light" w:cs="Segoe UI Light"/>
            <w:sz w:val="22"/>
            <w:szCs w:val="22"/>
          </w:rPr>
          <w:t xml:space="preserve">(with the </w:t>
        </w:r>
        <w:r w:rsidR="00127042" w:rsidRPr="307D8DB3">
          <w:rPr>
            <w:rFonts w:ascii="Segoe UI Light" w:hAnsi="Segoe UI Light" w:cs="Segoe UI Light"/>
            <w:b/>
            <w:bCs/>
            <w:sz w:val="22"/>
            <w:szCs w:val="22"/>
            <w:rPrChange w:id="1727" w:author="Frances Tibble" w:date="2017-12-14T05:05:00Z">
              <w:rPr>
                <w:rFonts w:ascii="Segoe UI Light" w:hAnsi="Segoe UI Light" w:cs="Segoe UI Light"/>
                <w:sz w:val="22"/>
                <w:szCs w:val="22"/>
              </w:rPr>
            </w:rPrChange>
          </w:rPr>
          <w:t>+</w:t>
        </w:r>
        <w:r w:rsidR="00127042">
          <w:rPr>
            <w:rFonts w:ascii="Segoe UI Light" w:hAnsi="Segoe UI Light" w:cs="Segoe UI Light"/>
            <w:sz w:val="22"/>
            <w:szCs w:val="22"/>
          </w:rPr>
          <w:t xml:space="preserve"> sign) </w:t>
        </w:r>
      </w:ins>
      <w:ins w:id="1728" w:author="Andrew Fryer (@DEEPFAT)" w:date="2017-12-13T14:25:00Z">
        <w:r>
          <w:rPr>
            <w:rFonts w:ascii="Segoe UI Light" w:hAnsi="Segoe UI Light" w:cs="Segoe UI Light"/>
            <w:sz w:val="22"/>
            <w:szCs w:val="22"/>
          </w:rPr>
          <w:t>and enter this:</w:t>
        </w:r>
      </w:ins>
    </w:p>
    <w:p w14:paraId="389B8690" w14:textId="77777777" w:rsidR="00F63CFD" w:rsidRPr="00F63CFD" w:rsidRDefault="00D10343" w:rsidP="00337EA0">
      <w:pPr>
        <w:spacing w:after="80"/>
        <w:rPr>
          <w:ins w:id="1729" w:author="Andrew Fryer (@DEEPFAT)" w:date="2017-12-14T07:33:00Z"/>
          <w:rFonts w:ascii="Lucida Console" w:hAnsi="Lucida Console" w:cs="Segoe UI Light"/>
          <w:color w:val="385623" w:themeColor="accent6" w:themeShade="80"/>
          <w:rPrChange w:id="1730" w:author="Andrew Fryer (@DEEPFAT)" w:date="2017-12-14T07:33:00Z">
            <w:rPr>
              <w:ins w:id="1731" w:author="Andrew Fryer (@DEEPFAT)" w:date="2017-12-14T07:33:00Z"/>
              <w:rFonts w:ascii="Arial" w:hAnsi="Arial" w:cs="Arial"/>
              <w:color w:val="242729"/>
            </w:rPr>
          </w:rPrChange>
        </w:rPr>
      </w:pPr>
      <w:ins w:id="1732" w:author="Andrew Fryer (@DEEPFAT)" w:date="2017-12-14T07:33:00Z">
        <w:r w:rsidRPr="009718CA">
          <w:rPr>
            <w:rFonts w:ascii="Lucida Console" w:hAnsi="Lucida Console" w:cs="Segoe UI Light"/>
            <w:color w:val="7030A0"/>
            <w:rPrChange w:id="1733" w:author="Andrew Fryer (@DEEPFAT)" w:date="2017-12-14T07:33:00Z">
              <w:rPr>
                <w:rFonts w:ascii="Arial" w:hAnsi="Arial" w:cs="Arial"/>
                <w:color w:val="242729"/>
              </w:rPr>
            </w:rPrChange>
          </w:rPr>
          <w:t>%</w:t>
        </w:r>
        <w:proofErr w:type="spellStart"/>
        <w:r w:rsidRPr="00F63CFD">
          <w:rPr>
            <w:rFonts w:ascii="Lucida Console" w:hAnsi="Lucida Console" w:cs="Segoe UI Light"/>
            <w:color w:val="385623" w:themeColor="accent6" w:themeShade="80"/>
            <w:rPrChange w:id="1734" w:author="Andrew Fryer (@DEEPFAT)" w:date="2017-12-14T07:33:00Z">
              <w:rPr>
                <w:rFonts w:ascii="Arial" w:hAnsi="Arial" w:cs="Arial"/>
                <w:color w:val="242729"/>
              </w:rPr>
            </w:rPrChange>
          </w:rPr>
          <w:t>matplotlib</w:t>
        </w:r>
        <w:proofErr w:type="spellEnd"/>
        <w:r w:rsidRPr="00F63CFD">
          <w:rPr>
            <w:rFonts w:ascii="Lucida Console" w:hAnsi="Lucida Console" w:cs="Segoe UI Light"/>
            <w:color w:val="385623" w:themeColor="accent6" w:themeShade="80"/>
            <w:rPrChange w:id="1735" w:author="Andrew Fryer (@DEEPFAT)" w:date="2017-12-14T07:33:00Z">
              <w:rPr>
                <w:rFonts w:ascii="Arial" w:hAnsi="Arial" w:cs="Arial"/>
                <w:color w:val="242729"/>
              </w:rPr>
            </w:rPrChange>
          </w:rPr>
          <w:t xml:space="preserve"> inline</w:t>
        </w:r>
      </w:ins>
    </w:p>
    <w:p w14:paraId="30B3D95E" w14:textId="7DB58AD2" w:rsidR="00337EA0" w:rsidRPr="00020047" w:rsidRDefault="00337EA0" w:rsidP="00337EA0">
      <w:pPr>
        <w:spacing w:after="80"/>
        <w:rPr>
          <w:ins w:id="1736" w:author="Andrew Fryer (@DEEPFAT)" w:date="2017-12-13T14:25:00Z"/>
          <w:rFonts w:ascii="Lucida Console" w:hAnsi="Lucida Console" w:cs="Segoe UI Light"/>
        </w:rPr>
      </w:pPr>
      <w:ins w:id="1737" w:author="Andrew Fryer (@DEEPFAT)" w:date="2017-12-13T14:25:00Z">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pip</w:t>
        </w:r>
      </w:ins>
    </w:p>
    <w:p w14:paraId="7EA6C369" w14:textId="77777777" w:rsidR="00337EA0" w:rsidRPr="00020047" w:rsidRDefault="00337EA0" w:rsidP="00337EA0">
      <w:pPr>
        <w:spacing w:after="80"/>
        <w:rPr>
          <w:ins w:id="1738" w:author="Andrew Fryer (@DEEPFAT)" w:date="2017-12-13T14:25:00Z"/>
          <w:rFonts w:ascii="Lucida Console" w:hAnsi="Lucida Console" w:cs="Segoe UI Light"/>
        </w:rPr>
      </w:pPr>
      <w:ins w:id="1739" w:author="Andrew Fryer (@DEEPFAT)" w:date="2017-12-13T14:25:00Z">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pandas</w:t>
        </w:r>
      </w:ins>
    </w:p>
    <w:p w14:paraId="5EA3924C" w14:textId="77777777" w:rsidR="00337EA0" w:rsidRPr="00020047" w:rsidRDefault="00337EA0" w:rsidP="00337EA0">
      <w:pPr>
        <w:spacing w:after="80"/>
        <w:rPr>
          <w:ins w:id="1740" w:author="Andrew Fryer (@DEEPFAT)" w:date="2017-12-13T14:25:00Z"/>
          <w:rFonts w:ascii="Lucida Console" w:hAnsi="Lucida Console" w:cs="Segoe UI Light"/>
        </w:rPr>
      </w:pPr>
      <w:ins w:id="1741" w:author="Andrew Fryer (@DEEPFAT)" w:date="2017-12-13T14:25:00Z">
        <w:r w:rsidRPr="00020047">
          <w:rPr>
            <w:rFonts w:ascii="Lucida Console" w:hAnsi="Lucida Console" w:cs="Segoe UI Light"/>
            <w:color w:val="385623" w:themeColor="accent6" w:themeShade="80"/>
          </w:rPr>
          <w:t>import</w:t>
        </w:r>
        <w:r w:rsidRPr="00020047">
          <w:rPr>
            <w:rFonts w:ascii="Lucida Console" w:hAnsi="Lucida Console" w:cs="Segoe UI Light"/>
          </w:rPr>
          <w:t xml:space="preserve"> </w:t>
        </w:r>
        <w:proofErr w:type="spellStart"/>
        <w:r w:rsidRPr="00020047">
          <w:rPr>
            <w:rFonts w:ascii="Lucida Console" w:hAnsi="Lucida Console" w:cs="Segoe UI Light"/>
          </w:rPr>
          <w:t>numpy</w:t>
        </w:r>
        <w:proofErr w:type="spellEnd"/>
        <w:r w:rsidRPr="00020047">
          <w:rPr>
            <w:rFonts w:ascii="Lucida Console" w:hAnsi="Lucida Console" w:cs="Segoe UI Light"/>
          </w:rPr>
          <w:t xml:space="preserve"> </w:t>
        </w:r>
        <w:r w:rsidRPr="00546CAF">
          <w:rPr>
            <w:rFonts w:ascii="Lucida Console" w:hAnsi="Lucida Console" w:cs="Segoe UI Light"/>
            <w:color w:val="385623" w:themeColor="accent6" w:themeShade="80"/>
          </w:rPr>
          <w:t>as</w:t>
        </w:r>
        <w:r w:rsidRPr="00020047">
          <w:rPr>
            <w:rFonts w:ascii="Lucida Console" w:hAnsi="Lucida Console" w:cs="Segoe UI Light"/>
          </w:rPr>
          <w:t xml:space="preserve"> np</w:t>
        </w:r>
      </w:ins>
    </w:p>
    <w:p w14:paraId="443050E4" w14:textId="77777777" w:rsidR="00337EA0" w:rsidRPr="00020047" w:rsidRDefault="00337EA0" w:rsidP="00337EA0">
      <w:pPr>
        <w:spacing w:after="80"/>
        <w:rPr>
          <w:ins w:id="1742" w:author="Andrew Fryer (@DEEPFAT)" w:date="2017-12-13T14:25:00Z"/>
          <w:rFonts w:ascii="Lucida Console" w:hAnsi="Lucida Console" w:cs="Segoe UI Light"/>
        </w:rPr>
      </w:pPr>
      <w:ins w:id="1743" w:author="Andrew Fryer (@DEEPFAT)" w:date="2017-12-13T14:25:00Z">
        <w:r w:rsidRPr="00020047">
          <w:rPr>
            <w:rFonts w:ascii="Lucida Console" w:hAnsi="Lucida Console" w:cs="Segoe UI Light"/>
            <w:color w:val="385623" w:themeColor="accent6" w:themeShade="80"/>
          </w:rPr>
          <w:t>import</w:t>
        </w:r>
        <w:r w:rsidRPr="00020047">
          <w:rPr>
            <w:rFonts w:ascii="Lucida Console" w:hAnsi="Lucida Console" w:cs="Segoe UI Light"/>
          </w:rPr>
          <w:t xml:space="preserve"> pandas </w:t>
        </w:r>
        <w:r w:rsidRPr="00546CAF">
          <w:rPr>
            <w:rFonts w:ascii="Lucida Console" w:hAnsi="Lucida Console" w:cs="Segoe UI Light"/>
            <w:color w:val="385623" w:themeColor="accent6" w:themeShade="80"/>
          </w:rPr>
          <w:t>as</w:t>
        </w:r>
        <w:r w:rsidRPr="00020047">
          <w:rPr>
            <w:rFonts w:ascii="Lucida Console" w:hAnsi="Lucida Console" w:cs="Segoe UI Light"/>
          </w:rPr>
          <w:t xml:space="preserve"> </w:t>
        </w:r>
        <w:proofErr w:type="spellStart"/>
        <w:r w:rsidRPr="00020047">
          <w:rPr>
            <w:rFonts w:ascii="Lucida Console" w:hAnsi="Lucida Console" w:cs="Segoe UI Light"/>
          </w:rPr>
          <w:t>pd</w:t>
        </w:r>
        <w:proofErr w:type="spellEnd"/>
      </w:ins>
    </w:p>
    <w:p w14:paraId="0C9C0828" w14:textId="77777777" w:rsidR="00337EA0" w:rsidRPr="00020047" w:rsidRDefault="00337EA0" w:rsidP="00337EA0">
      <w:pPr>
        <w:spacing w:after="80"/>
        <w:rPr>
          <w:ins w:id="1744" w:author="Andrew Fryer (@DEEPFAT)" w:date="2017-12-13T14:25:00Z"/>
          <w:rFonts w:ascii="Lucida Console" w:hAnsi="Lucida Console" w:cs="Segoe UI Light"/>
        </w:rPr>
      </w:pPr>
      <w:ins w:id="1745" w:author="Andrew Fryer (@DEEPFAT)" w:date="2017-12-13T14:25:00Z">
        <w:r w:rsidRPr="00020047">
          <w:rPr>
            <w:rFonts w:ascii="Lucida Console" w:hAnsi="Lucida Console" w:cs="Segoe UI Light"/>
            <w:color w:val="385623" w:themeColor="accent6" w:themeShade="80"/>
          </w:rPr>
          <w:t xml:space="preserve">import </w:t>
        </w:r>
        <w:proofErr w:type="spellStart"/>
        <w:r w:rsidRPr="00020047">
          <w:rPr>
            <w:rFonts w:ascii="Lucida Console" w:hAnsi="Lucida Console" w:cs="Segoe UI Light"/>
          </w:rPr>
          <w:t>matplotlib</w:t>
        </w:r>
        <w:proofErr w:type="spellEnd"/>
      </w:ins>
    </w:p>
    <w:p w14:paraId="58F1AB64" w14:textId="77777777" w:rsidR="00337EA0" w:rsidRPr="00020047" w:rsidRDefault="00337EA0" w:rsidP="00337EA0">
      <w:pPr>
        <w:spacing w:after="80"/>
        <w:rPr>
          <w:ins w:id="1746" w:author="Andrew Fryer (@DEEPFAT)" w:date="2017-12-13T14:25:00Z"/>
          <w:rFonts w:ascii="Lucida Console" w:hAnsi="Lucida Console" w:cs="Segoe UI Light"/>
        </w:rPr>
      </w:pPr>
      <w:proofErr w:type="spellStart"/>
      <w:ins w:id="1747" w:author="Andrew Fryer (@DEEPFAT)" w:date="2017-12-13T14:25:00Z">
        <w:r w:rsidRPr="00020047">
          <w:rPr>
            <w:rFonts w:ascii="Lucida Console" w:hAnsi="Lucida Console" w:cs="Segoe UI Light"/>
          </w:rPr>
          <w:t>matplotlib.use</w:t>
        </w:r>
        <w:proofErr w:type="spellEnd"/>
        <w:r w:rsidRPr="00020047">
          <w:rPr>
            <w:rFonts w:ascii="Lucida Console" w:hAnsi="Lucida Console" w:cs="Segoe UI Light"/>
          </w:rPr>
          <w:t>(</w:t>
        </w:r>
        <w:r w:rsidRPr="00546CAF">
          <w:rPr>
            <w:rFonts w:ascii="Lucida Console" w:hAnsi="Lucida Console" w:cs="Segoe UI Light"/>
            <w:color w:val="C00000"/>
          </w:rPr>
          <w:t>"</w:t>
        </w:r>
        <w:proofErr w:type="spellStart"/>
        <w:r w:rsidRPr="00546CAF">
          <w:rPr>
            <w:rFonts w:ascii="Lucida Console" w:hAnsi="Lucida Console" w:cs="Segoe UI Light"/>
            <w:color w:val="C00000"/>
          </w:rPr>
          <w:t>agg</w:t>
        </w:r>
        <w:proofErr w:type="spellEnd"/>
        <w:r w:rsidRPr="00546CAF">
          <w:rPr>
            <w:rFonts w:ascii="Lucida Console" w:hAnsi="Lucida Console" w:cs="Segoe UI Light"/>
            <w:color w:val="C00000"/>
          </w:rPr>
          <w:t>"</w:t>
        </w:r>
        <w:r w:rsidRPr="00020047">
          <w:rPr>
            <w:rFonts w:ascii="Lucida Console" w:hAnsi="Lucida Console" w:cs="Segoe UI Light"/>
          </w:rPr>
          <w:t xml:space="preserve">)  </w:t>
        </w:r>
      </w:ins>
    </w:p>
    <w:p w14:paraId="4A48F265" w14:textId="77777777" w:rsidR="00337EA0" w:rsidRPr="00020047" w:rsidRDefault="00337EA0" w:rsidP="00337EA0">
      <w:pPr>
        <w:spacing w:after="80"/>
        <w:rPr>
          <w:ins w:id="1748" w:author="Andrew Fryer (@DEEPFAT)" w:date="2017-12-13T14:25:00Z"/>
          <w:rFonts w:ascii="Lucida Console" w:hAnsi="Lucida Console" w:cs="Segoe UI Light"/>
        </w:rPr>
      </w:pPr>
      <w:ins w:id="1749" w:author="Andrew Fryer (@DEEPFAT)" w:date="2017-12-13T14:25:00Z">
        <w:r w:rsidRPr="00020047">
          <w:rPr>
            <w:rFonts w:ascii="Lucida Console" w:hAnsi="Lucida Console" w:cs="Segoe UI Light"/>
            <w:color w:val="385623" w:themeColor="accent6" w:themeShade="80"/>
          </w:rPr>
          <w:t xml:space="preserve">import </w:t>
        </w:r>
        <w:proofErr w:type="spellStart"/>
        <w:proofErr w:type="gramStart"/>
        <w:r w:rsidRPr="00020047">
          <w:rPr>
            <w:rFonts w:ascii="Lucida Console" w:hAnsi="Lucida Console" w:cs="Segoe UI Light"/>
          </w:rPr>
          <w:t>matplotlib.pyplot</w:t>
        </w:r>
        <w:proofErr w:type="spellEnd"/>
        <w:proofErr w:type="gramEnd"/>
        <w:r w:rsidRPr="00020047">
          <w:rPr>
            <w:rFonts w:ascii="Lucida Console" w:hAnsi="Lucida Console" w:cs="Segoe UI Light"/>
          </w:rPr>
          <w:t xml:space="preserve"> </w:t>
        </w:r>
        <w:r w:rsidRPr="00546CAF">
          <w:rPr>
            <w:rFonts w:ascii="Lucida Console" w:hAnsi="Lucida Console" w:cs="Segoe UI Light"/>
            <w:color w:val="385623" w:themeColor="accent6" w:themeShade="80"/>
          </w:rPr>
          <w:t>as</w:t>
        </w:r>
        <w:r w:rsidRPr="00020047">
          <w:rPr>
            <w:rFonts w:ascii="Lucida Console" w:hAnsi="Lucida Console" w:cs="Segoe UI Light"/>
          </w:rPr>
          <w:t xml:space="preserve"> </w:t>
        </w:r>
        <w:commentRangeStart w:id="1750"/>
        <w:proofErr w:type="spellStart"/>
        <w:r w:rsidRPr="00020047">
          <w:rPr>
            <w:rFonts w:ascii="Lucida Console" w:hAnsi="Lucida Console" w:cs="Segoe UI Light"/>
          </w:rPr>
          <w:t>plt</w:t>
        </w:r>
        <w:commentRangeEnd w:id="1750"/>
        <w:proofErr w:type="spellEnd"/>
        <w:r>
          <w:rPr>
            <w:rStyle w:val="CommentReference"/>
          </w:rPr>
          <w:commentReference w:id="1750"/>
        </w:r>
      </w:ins>
    </w:p>
    <w:p w14:paraId="6B87E913" w14:textId="77777777" w:rsidR="00337EA0" w:rsidRDefault="00337EA0" w:rsidP="00337EA0">
      <w:pPr>
        <w:rPr>
          <w:ins w:id="1751" w:author="Andrew Fryer (@DEEPFAT)" w:date="2017-12-13T14:25:00Z"/>
          <w:rFonts w:ascii="Segoe UI Light" w:hAnsi="Segoe UI Light" w:cs="Segoe UI Light"/>
          <w:sz w:val="22"/>
          <w:szCs w:val="22"/>
        </w:rPr>
      </w:pPr>
      <w:ins w:id="1752" w:author="Andrew Fryer (@DEEPFAT)" w:date="2017-12-13T14:25:00Z">
        <w:r>
          <w:rPr>
            <w:rFonts w:ascii="Segoe UI Light" w:hAnsi="Segoe UI Light" w:cs="Segoe UI Light"/>
            <w:sz w:val="22"/>
            <w:szCs w:val="22"/>
          </w:rPr>
          <w:t>#Now we have these libraries we can create the plot itself:</w:t>
        </w:r>
      </w:ins>
    </w:p>
    <w:p w14:paraId="58057CAE" w14:textId="77777777" w:rsidR="00337EA0" w:rsidRPr="00020047" w:rsidRDefault="00337EA0" w:rsidP="00337EA0">
      <w:pPr>
        <w:spacing w:after="80"/>
        <w:rPr>
          <w:ins w:id="1753" w:author="Andrew Fryer (@DEEPFAT)" w:date="2017-12-13T14:25:00Z"/>
          <w:rFonts w:ascii="Lucida Console" w:hAnsi="Lucida Console" w:cs="Segoe UI Light"/>
        </w:rPr>
      </w:pPr>
      <w:ins w:id="1754" w:author="Andrew Fryer (@DEEPFAT)" w:date="2017-12-13T14:25:00Z">
        <w:r w:rsidRPr="00020047">
          <w:rPr>
            <w:rFonts w:ascii="Lucida Console" w:hAnsi="Lucida Console" w:cs="Segoe UI Light"/>
          </w:rPr>
          <w:t>cm=</w:t>
        </w:r>
        <w:proofErr w:type="spellStart"/>
        <w:r w:rsidRPr="00020047">
          <w:rPr>
            <w:rFonts w:ascii="Lucida Console" w:hAnsi="Lucida Console" w:cs="Segoe UI Light"/>
          </w:rPr>
          <w:t>correlationFrame.corr</w:t>
        </w:r>
        <w:proofErr w:type="spellEnd"/>
        <w:r w:rsidRPr="00020047">
          <w:rPr>
            <w:rFonts w:ascii="Lucida Console" w:hAnsi="Lucida Console" w:cs="Segoe UI Light"/>
          </w:rPr>
          <w:t xml:space="preserve">() </w:t>
        </w:r>
      </w:ins>
    </w:p>
    <w:p w14:paraId="658D05F0" w14:textId="77777777" w:rsidR="00337EA0" w:rsidRPr="00020047" w:rsidRDefault="00337EA0" w:rsidP="00337EA0">
      <w:pPr>
        <w:spacing w:after="80"/>
        <w:rPr>
          <w:ins w:id="1755" w:author="Andrew Fryer (@DEEPFAT)" w:date="2017-12-13T14:25:00Z"/>
          <w:rFonts w:ascii="Lucida Console" w:hAnsi="Lucida Console" w:cs="Segoe UI Light"/>
        </w:rPr>
      </w:pPr>
      <w:ins w:id="1756" w:author="Andrew Fryer (@DEEPFAT)" w:date="2017-12-13T14:25:00Z">
        <w:r w:rsidRPr="00020047">
          <w:rPr>
            <w:rFonts w:ascii="Lucida Console" w:hAnsi="Lucida Console" w:cs="Segoe UI Light"/>
          </w:rPr>
          <w:t>fig=</w:t>
        </w:r>
        <w:proofErr w:type="spellStart"/>
        <w:proofErr w:type="gramStart"/>
        <w:r w:rsidRPr="00020047">
          <w:rPr>
            <w:rFonts w:ascii="Lucida Console" w:hAnsi="Lucida Console" w:cs="Segoe UI Light"/>
          </w:rPr>
          <w:t>plt.figure</w:t>
        </w:r>
        <w:proofErr w:type="spellEnd"/>
        <w:proofErr w:type="gramEnd"/>
        <w:r w:rsidRPr="00020047">
          <w:rPr>
            <w:rFonts w:ascii="Lucida Console" w:hAnsi="Lucida Console" w:cs="Segoe UI Light"/>
          </w:rPr>
          <w:t>()</w:t>
        </w:r>
      </w:ins>
    </w:p>
    <w:p w14:paraId="6E29A326" w14:textId="77777777" w:rsidR="00337EA0" w:rsidRPr="00020047" w:rsidRDefault="00337EA0" w:rsidP="00337EA0">
      <w:pPr>
        <w:spacing w:after="80"/>
        <w:rPr>
          <w:ins w:id="1757" w:author="Andrew Fryer (@DEEPFAT)" w:date="2017-12-13T14:25:00Z"/>
          <w:rFonts w:ascii="Lucida Console" w:hAnsi="Lucida Console" w:cs="Segoe UI Light"/>
          <w:color w:val="385623" w:themeColor="accent6" w:themeShade="80"/>
        </w:rPr>
      </w:pPr>
      <w:proofErr w:type="spellStart"/>
      <w:proofErr w:type="gramStart"/>
      <w:ins w:id="1758" w:author="Andrew Fryer (@DEEPFAT)" w:date="2017-12-13T14:25:00Z">
        <w:r w:rsidRPr="00020047">
          <w:rPr>
            <w:rFonts w:ascii="Lucida Console" w:hAnsi="Lucida Console" w:cs="Segoe UI Light"/>
          </w:rPr>
          <w:t>plt.imshow</w:t>
        </w:r>
        <w:proofErr w:type="spellEnd"/>
        <w:proofErr w:type="gramEnd"/>
        <w:r w:rsidRPr="00020047">
          <w:rPr>
            <w:rFonts w:ascii="Lucida Console" w:hAnsi="Lucida Console" w:cs="Segoe UI Light"/>
          </w:rPr>
          <w:t>(</w:t>
        </w:r>
        <w:proofErr w:type="spellStart"/>
        <w:r w:rsidRPr="00020047">
          <w:rPr>
            <w:rFonts w:ascii="Lucida Console" w:hAnsi="Lucida Console" w:cs="Segoe UI Light"/>
          </w:rPr>
          <w:t>cm,interpolation</w:t>
        </w:r>
        <w:proofErr w:type="spellEnd"/>
        <w:r w:rsidRPr="00020047">
          <w:rPr>
            <w:rFonts w:ascii="Lucida Console" w:hAnsi="Lucida Console" w:cs="Segoe UI Light"/>
          </w:rPr>
          <w:t>=</w:t>
        </w:r>
        <w:r w:rsidRPr="00020047">
          <w:rPr>
            <w:rFonts w:ascii="Lucida Console" w:hAnsi="Lucida Console" w:cs="Segoe UI Light"/>
            <w:color w:val="C00000"/>
          </w:rPr>
          <w:t>'nearest'</w:t>
        </w:r>
        <w:r w:rsidRPr="00020047">
          <w:rPr>
            <w:rFonts w:ascii="Lucida Console" w:hAnsi="Lucida Console" w:cs="Segoe UI Light"/>
          </w:rPr>
          <w:t>)</w:t>
        </w:r>
      </w:ins>
    </w:p>
    <w:p w14:paraId="4E64D646" w14:textId="77777777" w:rsidR="00337EA0" w:rsidRPr="00020047" w:rsidRDefault="00337EA0" w:rsidP="00337EA0">
      <w:pPr>
        <w:spacing w:after="80"/>
        <w:rPr>
          <w:ins w:id="1759" w:author="Andrew Fryer (@DEEPFAT)" w:date="2017-12-13T14:25:00Z"/>
          <w:rFonts w:ascii="Lucida Console" w:hAnsi="Lucida Console" w:cs="Segoe UI Light"/>
          <w:color w:val="385623" w:themeColor="accent6" w:themeShade="80"/>
        </w:rPr>
      </w:pPr>
      <w:proofErr w:type="gramStart"/>
      <w:ins w:id="1760" w:author="Andrew Fryer (@DEEPFAT)" w:date="2017-12-13T14:25:00Z">
        <w:r w:rsidRPr="00020047">
          <w:rPr>
            <w:rFonts w:ascii="Lucida Console" w:hAnsi="Lucida Console" w:cs="Segoe UI Light"/>
          </w:rPr>
          <w:t>plt.xticks</w:t>
        </w:r>
        <w:proofErr w:type="gramEnd"/>
        <w:r w:rsidRPr="00020047">
          <w:rPr>
            <w:rFonts w:ascii="Lucida Console" w:hAnsi="Lucida Console" w:cs="Segoe UI Light"/>
          </w:rPr>
          <w:t>(</w:t>
        </w:r>
        <w:r w:rsidRPr="00020047">
          <w:rPr>
            <w:rFonts w:ascii="Lucida Console" w:hAnsi="Lucida Console" w:cs="Segoe UI Light"/>
            <w:color w:val="385623" w:themeColor="accent6" w:themeShade="80"/>
          </w:rPr>
          <w:t>list</w:t>
        </w:r>
        <w:r w:rsidRPr="00020047">
          <w:rPr>
            <w:rFonts w:ascii="Lucida Console" w:hAnsi="Lucida Console" w:cs="Segoe UI Light"/>
          </w:rPr>
          <w:t>(</w:t>
        </w:r>
        <w:r w:rsidRPr="00020047">
          <w:rPr>
            <w:rFonts w:ascii="Lucida Console" w:hAnsi="Lucida Console" w:cs="Segoe UI Light"/>
            <w:color w:val="385623" w:themeColor="accent6" w:themeShade="80"/>
          </w:rPr>
          <w:t>range</w:t>
        </w:r>
        <w:r w:rsidRPr="00020047">
          <w:rPr>
            <w:rFonts w:ascii="Lucida Console" w:hAnsi="Lucida Console" w:cs="Segoe UI Light"/>
          </w:rPr>
          <w:t>(0,</w:t>
        </w:r>
        <w:r w:rsidRPr="00020047">
          <w:rPr>
            <w:rFonts w:ascii="Lucida Console" w:hAnsi="Lucida Console" w:cs="Segoe UI Light"/>
            <w:color w:val="385623" w:themeColor="accent6" w:themeShade="80"/>
          </w:rPr>
          <w:t>len</w:t>
        </w:r>
        <w:r w:rsidRPr="00020047">
          <w:rPr>
            <w:rFonts w:ascii="Lucida Console" w:hAnsi="Lucida Console" w:cs="Segoe UI Light"/>
          </w:rPr>
          <w:t>(cm.columns))),</w:t>
        </w:r>
        <w:r w:rsidRPr="00020047">
          <w:rPr>
            <w:rFonts w:ascii="Lucida Console" w:hAnsi="Lucida Console" w:cs="Segoe UI Light"/>
            <w:color w:val="385623" w:themeColor="accent6" w:themeShade="80"/>
          </w:rPr>
          <w:t>list(</w:t>
        </w:r>
        <w:r>
          <w:rPr>
            <w:rFonts w:ascii="Lucida Console" w:hAnsi="Lucida Console" w:cs="Segoe UI Light"/>
          </w:rPr>
          <w:t>cm.columns.</w:t>
        </w:r>
        <w:commentRangeStart w:id="1761"/>
        <w:r>
          <w:rPr>
            <w:rFonts w:ascii="Lucida Console" w:hAnsi="Lucida Console" w:cs="Segoe UI Light"/>
          </w:rPr>
          <w:t>va</w:t>
        </w:r>
        <w:r w:rsidRPr="00020047">
          <w:rPr>
            <w:rFonts w:ascii="Lucida Console" w:hAnsi="Lucida Console" w:cs="Segoe UI Light"/>
          </w:rPr>
          <w:t>lues</w:t>
        </w:r>
        <w:commentRangeEnd w:id="1761"/>
        <w:r>
          <w:rPr>
            <w:rStyle w:val="CommentReference"/>
          </w:rPr>
          <w:commentReference w:id="1761"/>
        </w:r>
        <w:r w:rsidRPr="00020047">
          <w:rPr>
            <w:rFonts w:ascii="Lucida Console" w:hAnsi="Lucida Console" w:cs="Segoe UI Light"/>
          </w:rPr>
          <w:t>), rotation=</w:t>
        </w:r>
        <w:r w:rsidRPr="00020047">
          <w:rPr>
            <w:rFonts w:ascii="Lucida Console" w:hAnsi="Lucida Console" w:cs="Segoe UI Light"/>
            <w:color w:val="A8D08D" w:themeColor="accent6" w:themeTint="99"/>
          </w:rPr>
          <w:t>90</w:t>
        </w:r>
        <w:r w:rsidRPr="00020047">
          <w:rPr>
            <w:rFonts w:ascii="Lucida Console" w:hAnsi="Lucida Console" w:cs="Segoe UI Light"/>
          </w:rPr>
          <w:t>)</w:t>
        </w:r>
      </w:ins>
    </w:p>
    <w:p w14:paraId="0D7D23CF" w14:textId="77777777" w:rsidR="00337EA0" w:rsidRPr="00020047" w:rsidRDefault="00337EA0" w:rsidP="00337EA0">
      <w:pPr>
        <w:spacing w:after="80"/>
        <w:rPr>
          <w:ins w:id="1762" w:author="Andrew Fryer (@DEEPFAT)" w:date="2017-12-13T14:25:00Z"/>
          <w:rFonts w:ascii="Lucida Console" w:hAnsi="Lucida Console" w:cs="Segoe UI Light"/>
          <w:color w:val="385623" w:themeColor="accent6" w:themeShade="80"/>
        </w:rPr>
      </w:pPr>
      <w:proofErr w:type="gramStart"/>
      <w:ins w:id="1763" w:author="Andrew Fryer (@DEEPFAT)" w:date="2017-12-13T14:25:00Z">
        <w:r w:rsidRPr="00020047">
          <w:rPr>
            <w:rFonts w:ascii="Lucida Console" w:hAnsi="Lucida Console" w:cs="Segoe UI Light"/>
          </w:rPr>
          <w:t>plt.yticks</w:t>
        </w:r>
        <w:proofErr w:type="gramEnd"/>
        <w:r w:rsidRPr="00020047">
          <w:rPr>
            <w:rFonts w:ascii="Lucida Console" w:hAnsi="Lucida Console" w:cs="Segoe UI Light"/>
          </w:rPr>
          <w:t>(</w:t>
        </w:r>
        <w:r w:rsidRPr="00020047">
          <w:rPr>
            <w:rFonts w:ascii="Lucida Console" w:hAnsi="Lucida Console" w:cs="Segoe UI Light"/>
            <w:color w:val="385623" w:themeColor="accent6" w:themeShade="80"/>
          </w:rPr>
          <w:t>list</w:t>
        </w:r>
        <w:r w:rsidRPr="00020047">
          <w:rPr>
            <w:rFonts w:ascii="Lucida Console" w:hAnsi="Lucida Console" w:cs="Segoe UI Light"/>
          </w:rPr>
          <w:t>(</w:t>
        </w:r>
        <w:r w:rsidRPr="00020047">
          <w:rPr>
            <w:rFonts w:ascii="Lucida Console" w:hAnsi="Lucida Console" w:cs="Segoe UI Light"/>
            <w:color w:val="385623" w:themeColor="accent6" w:themeShade="80"/>
          </w:rPr>
          <w:t>range</w:t>
        </w:r>
        <w:r w:rsidRPr="00020047">
          <w:rPr>
            <w:rFonts w:ascii="Lucida Console" w:hAnsi="Lucida Console" w:cs="Segoe UI Light"/>
          </w:rPr>
          <w:t>(0,</w:t>
        </w:r>
        <w:r w:rsidRPr="00020047">
          <w:rPr>
            <w:rFonts w:ascii="Lucida Console" w:hAnsi="Lucida Console" w:cs="Segoe UI Light"/>
            <w:color w:val="385623" w:themeColor="accent6" w:themeShade="80"/>
          </w:rPr>
          <w:t>len</w:t>
        </w:r>
        <w:r w:rsidRPr="00020047">
          <w:rPr>
            <w:rFonts w:ascii="Lucida Console" w:hAnsi="Lucida Console" w:cs="Segoe UI Light"/>
          </w:rPr>
          <w:t>(cm.columns))),</w:t>
        </w:r>
        <w:r w:rsidRPr="00020047">
          <w:rPr>
            <w:rFonts w:ascii="Lucida Console" w:hAnsi="Lucida Console" w:cs="Segoe UI Light"/>
            <w:color w:val="385623" w:themeColor="accent6" w:themeShade="80"/>
          </w:rPr>
          <w:t>list</w:t>
        </w:r>
        <w:r w:rsidRPr="00020047">
          <w:rPr>
            <w:rFonts w:ascii="Lucida Console" w:hAnsi="Lucida Console" w:cs="Segoe UI Light"/>
          </w:rPr>
          <w:t xml:space="preserve">(cm.columns.values)) </w:t>
        </w:r>
      </w:ins>
    </w:p>
    <w:p w14:paraId="14D370A7" w14:textId="77777777" w:rsidR="00337EA0" w:rsidRPr="00020047" w:rsidRDefault="00337EA0" w:rsidP="00337EA0">
      <w:pPr>
        <w:spacing w:after="80"/>
        <w:rPr>
          <w:ins w:id="1764" w:author="Andrew Fryer (@DEEPFAT)" w:date="2017-12-13T14:25:00Z"/>
          <w:rFonts w:ascii="Lucida Console" w:hAnsi="Lucida Console" w:cs="Segoe UI Light"/>
        </w:rPr>
      </w:pPr>
      <w:proofErr w:type="spellStart"/>
      <w:proofErr w:type="gramStart"/>
      <w:ins w:id="1765" w:author="Andrew Fryer (@DEEPFAT)" w:date="2017-12-13T14:25:00Z">
        <w:r w:rsidRPr="00020047">
          <w:rPr>
            <w:rFonts w:ascii="Lucida Console" w:hAnsi="Lucida Console" w:cs="Segoe UI Light"/>
          </w:rPr>
          <w:t>plt.colorbar</w:t>
        </w:r>
        <w:proofErr w:type="spellEnd"/>
        <w:proofErr w:type="gramEnd"/>
        <w:r w:rsidRPr="00020047">
          <w:rPr>
            <w:rFonts w:ascii="Lucida Console" w:hAnsi="Lucida Console" w:cs="Segoe UI Light"/>
          </w:rPr>
          <w:t xml:space="preserve">() </w:t>
        </w:r>
      </w:ins>
    </w:p>
    <w:p w14:paraId="4004A49E" w14:textId="694E77CE" w:rsidR="00337EA0" w:rsidRDefault="00337EA0" w:rsidP="00337EA0">
      <w:pPr>
        <w:rPr>
          <w:ins w:id="1766" w:author="Andrew Fryer (@DEEPFAT)" w:date="2017-12-13T14:25:00Z"/>
          <w:rFonts w:ascii="Segoe UI Light" w:hAnsi="Segoe UI Light" w:cs="Segoe UI Light"/>
          <w:sz w:val="22"/>
          <w:szCs w:val="22"/>
        </w:rPr>
      </w:pPr>
      <w:ins w:id="1767" w:author="Andrew Fryer (@DEEPFAT)" w:date="2017-12-13T14:25:00Z">
        <w:r>
          <w:rPr>
            <w:rFonts w:ascii="Segoe UI Light" w:hAnsi="Segoe UI Light" w:cs="Segoe UI Light"/>
            <w:sz w:val="22"/>
            <w:szCs w:val="22"/>
          </w:rPr>
          <w:t xml:space="preserve">If we run this </w:t>
        </w:r>
      </w:ins>
      <w:proofErr w:type="gramStart"/>
      <w:ins w:id="1768" w:author="Andrew Fryer (@DEEPFAT)" w:date="2017-12-14T07:36:00Z">
        <w:r w:rsidR="00D8241B">
          <w:rPr>
            <w:rFonts w:ascii="Segoe UI Light" w:hAnsi="Segoe UI Light" w:cs="Segoe UI Light"/>
            <w:sz w:val="22"/>
            <w:szCs w:val="22"/>
          </w:rPr>
          <w:t>cell</w:t>
        </w:r>
        <w:proofErr w:type="gramEnd"/>
        <w:r w:rsidR="00D8241B">
          <w:rPr>
            <w:rFonts w:ascii="Segoe UI Light" w:hAnsi="Segoe UI Light" w:cs="Segoe UI Light"/>
            <w:sz w:val="22"/>
            <w:szCs w:val="22"/>
          </w:rPr>
          <w:t xml:space="preserve"> </w:t>
        </w:r>
      </w:ins>
      <w:ins w:id="1769" w:author="Andrew Fryer (@DEEPFAT)" w:date="2017-12-13T14:25:00Z">
        <w:r>
          <w:rPr>
            <w:rFonts w:ascii="Segoe UI Light" w:hAnsi="Segoe UI Light" w:cs="Segoe UI Light"/>
            <w:sz w:val="22"/>
            <w:szCs w:val="22"/>
          </w:rPr>
          <w:t>we’ll get a plot like this:</w:t>
        </w:r>
      </w:ins>
    </w:p>
    <w:p w14:paraId="0D2C05BD" w14:textId="552D7BA6" w:rsidR="00337EA0" w:rsidRDefault="0091772F" w:rsidP="00337EA0">
      <w:pPr>
        <w:rPr>
          <w:ins w:id="1770" w:author="Andrew Fryer (@DEEPFAT)" w:date="2017-12-13T14:25:00Z"/>
          <w:rFonts w:ascii="Segoe UI Light" w:hAnsi="Segoe UI Light" w:cs="Segoe UI Light"/>
          <w:sz w:val="22"/>
          <w:szCs w:val="22"/>
        </w:rPr>
      </w:pPr>
      <w:ins w:id="1771" w:author="Andrew Fryer (@DEEPFAT)" w:date="2017-12-13T14:25:00Z">
        <w:r>
          <w:rPr>
            <w:noProof/>
            <w:lang w:eastAsia="en-GB"/>
          </w:rPr>
          <w:lastRenderedPageBreak/>
          <mc:AlternateContent>
            <mc:Choice Requires="wps">
              <w:drawing>
                <wp:anchor distT="0" distB="0" distL="114300" distR="114300" simplePos="0" relativeHeight="251669520" behindDoc="0" locked="0" layoutInCell="1" allowOverlap="1" wp14:anchorId="602D9404" wp14:editId="77F255B5">
                  <wp:simplePos x="0" y="0"/>
                  <wp:positionH relativeFrom="column">
                    <wp:posOffset>2149916</wp:posOffset>
                  </wp:positionH>
                  <wp:positionV relativeFrom="paragraph">
                    <wp:posOffset>2923976</wp:posOffset>
                  </wp:positionV>
                  <wp:extent cx="2542939" cy="279609"/>
                  <wp:effectExtent l="57150" t="57150" r="105410" b="120650"/>
                  <wp:wrapNone/>
                  <wp:docPr id="175274280" name="Rectangle 175274280"/>
                  <wp:cNvGraphicFramePr/>
                  <a:graphic xmlns:a="http://schemas.openxmlformats.org/drawingml/2006/main">
                    <a:graphicData uri="http://schemas.microsoft.com/office/word/2010/wordprocessingShape">
                      <wps:wsp>
                        <wps:cNvSpPr/>
                        <wps:spPr>
                          <a:xfrm>
                            <a:off x="0" y="0"/>
                            <a:ext cx="2542939" cy="279609"/>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F5F67" id="Rectangle 175274280" o:spid="_x0000_s1026" style="position:absolute;margin-left:169.3pt;margin-top:230.25pt;width:200.25pt;height:22pt;z-index:25166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" filled="f" strokecolor="#ffc000" strokeweight="3pt">
                  <v:shadow on="t" color="black" opacity="26214f" origin="-.5,-.5" offset=".74836mm,.74836mm"/>
                </v:rect>
              </w:pict>
            </mc:Fallback>
          </mc:AlternateContent>
        </w:r>
      </w:ins>
      <w:ins w:id="1772" w:author="Andrew Fryer (@DEEPFAT)" w:date="2017-12-14T07:36:00Z">
        <w:r>
          <w:rPr>
            <w:noProof/>
          </w:rPr>
          <w:drawing>
            <wp:inline distT="0" distB="0" distL="0" distR="0" wp14:anchorId="2D819A47" wp14:editId="37888781">
              <wp:extent cx="6479540" cy="4868545"/>
              <wp:effectExtent l="0" t="0" r="0" b="8255"/>
              <wp:docPr id="175274303" name="Picture 17527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4868545"/>
                      </a:xfrm>
                      <a:prstGeom prst="rect">
                        <a:avLst/>
                      </a:prstGeom>
                    </pic:spPr>
                  </pic:pic>
                </a:graphicData>
              </a:graphic>
            </wp:inline>
          </w:drawing>
        </w:r>
      </w:ins>
      <w:ins w:id="1773" w:author="Andrew Fryer (@DEEPFAT)" w:date="2017-12-13T14:25:00Z">
        <w:r w:rsidR="00337EA0">
          <w:rPr>
            <w:rFonts w:ascii="Segoe UI Light" w:hAnsi="Segoe UI Light" w:cs="Segoe UI Light"/>
            <w:sz w:val="22"/>
            <w:szCs w:val="22"/>
          </w:rPr>
          <w:t xml:space="preserve"> </w:t>
        </w:r>
      </w:ins>
    </w:p>
    <w:p w14:paraId="6CE4C9F2" w14:textId="77777777" w:rsidR="00337EA0" w:rsidRDefault="00337EA0" w:rsidP="00337EA0">
      <w:pPr>
        <w:rPr>
          <w:ins w:id="1774" w:author="Andrew Fryer (@DEEPFAT)" w:date="2017-12-13T14:25:00Z"/>
          <w:rFonts w:ascii="Segoe UI Light" w:hAnsi="Segoe UI Light" w:cs="Segoe UI Light"/>
          <w:sz w:val="22"/>
          <w:szCs w:val="22"/>
        </w:rPr>
      </w:pPr>
    </w:p>
    <w:p w14:paraId="70206356" w14:textId="75F0B624" w:rsidR="00337EA0" w:rsidRDefault="00B5682A">
      <w:pPr>
        <w:rPr>
          <w:rFonts w:ascii="Segoe UI Light" w:hAnsi="Segoe UI Light" w:cs="Segoe UI Light"/>
          <w:sz w:val="22"/>
          <w:szCs w:val="22"/>
          <w:rPrChange w:id="1775" w:author="Frances Tibble" w:date="2017-12-14T09:41:00Z">
            <w:rPr/>
          </w:rPrChange>
        </w:rPr>
        <w:pPrChange w:id="1776" w:author="Frances Tibble" w:date="2017-12-14T09:41:00Z">
          <w:pPr>
            <w:pStyle w:val="ListParagraph"/>
            <w:numPr>
              <w:numId w:val="20"/>
            </w:numPr>
            <w:ind w:hanging="360"/>
          </w:pPr>
        </w:pPrChange>
      </w:pPr>
      <w:ins w:id="1777" w:author="Andrew Fryer (@DEEPFAT)" w:date="2017-12-14T08:01:00Z">
        <w:r>
          <w:rPr>
            <w:rFonts w:ascii="Segoe UI Light" w:hAnsi="Segoe UI Light" w:cs="Segoe UI Light"/>
            <w:sz w:val="22"/>
            <w:szCs w:val="22"/>
          </w:rPr>
          <w:t xml:space="preserve">This shows </w:t>
        </w:r>
      </w:ins>
      <w:ins w:id="1778" w:author="Andrew Fryer (@DEEPFAT)" w:date="2017-12-13T14:25:00Z">
        <w:r w:rsidR="00337EA0">
          <w:rPr>
            <w:rFonts w:ascii="Segoe UI Light" w:hAnsi="Segoe UI Light" w:cs="Segoe UI Light"/>
            <w:sz w:val="22"/>
            <w:szCs w:val="22"/>
          </w:rPr>
          <w:t xml:space="preserve">us is how the various columns in our dataset are correlated.  </w:t>
        </w:r>
      </w:ins>
      <w:ins w:id="1779" w:author="Andrew Fryer (@DEEPFAT)" w:date="2017-12-14T08:00:00Z">
        <w:r w:rsidR="00E85D83">
          <w:rPr>
            <w:rFonts w:ascii="Segoe UI Light" w:hAnsi="Segoe UI Light" w:cs="Segoe UI Light"/>
            <w:sz w:val="22"/>
            <w:szCs w:val="22"/>
          </w:rPr>
          <w:t xml:space="preserve">For </w:t>
        </w:r>
        <w:proofErr w:type="gramStart"/>
        <w:r w:rsidR="00E85D83">
          <w:rPr>
            <w:rFonts w:ascii="Segoe UI Light" w:hAnsi="Segoe UI Light" w:cs="Segoe UI Light"/>
            <w:sz w:val="22"/>
            <w:szCs w:val="22"/>
          </w:rPr>
          <w:t>example</w:t>
        </w:r>
        <w:proofErr w:type="gramEnd"/>
        <w:r w:rsidR="00E85D83">
          <w:rPr>
            <w:rFonts w:ascii="Segoe UI Light" w:hAnsi="Segoe UI Light" w:cs="Segoe UI Light"/>
            <w:sz w:val="22"/>
            <w:szCs w:val="22"/>
          </w:rPr>
          <w:t xml:space="preserve"> th</w:t>
        </w:r>
      </w:ins>
      <w:ins w:id="1780" w:author="Andrew Fryer (@DEEPFAT)" w:date="2017-12-13T14:25:00Z">
        <w:r w:rsidR="00337EA0" w:rsidRPr="000A6792">
          <w:rPr>
            <w:rFonts w:ascii="Segoe UI Light" w:hAnsi="Segoe UI Light" w:cs="Segoe UI Light"/>
            <w:sz w:val="22"/>
            <w:szCs w:val="22"/>
          </w:rPr>
          <w:t xml:space="preserve">e correlation on the leading diagonal is always one because </w:t>
        </w:r>
      </w:ins>
      <w:ins w:id="1781" w:author="Andrew Fryer (@DEEPFAT)" w:date="2017-12-14T08:00:00Z">
        <w:r w:rsidR="0065257A">
          <w:rPr>
            <w:rFonts w:ascii="Segoe UI Light" w:hAnsi="Segoe UI Light" w:cs="Segoe UI Light"/>
            <w:sz w:val="22"/>
            <w:szCs w:val="22"/>
          </w:rPr>
          <w:t xml:space="preserve">this simply a comparison of a </w:t>
        </w:r>
      </w:ins>
      <w:ins w:id="1782" w:author="Andrew Fryer (@DEEPFAT)" w:date="2017-12-14T08:01:00Z">
        <w:r>
          <w:rPr>
            <w:rFonts w:ascii="Segoe UI Light" w:hAnsi="Segoe UI Light" w:cs="Segoe UI Light"/>
            <w:sz w:val="22"/>
            <w:szCs w:val="22"/>
          </w:rPr>
          <w:t>column</w:t>
        </w:r>
      </w:ins>
      <w:ins w:id="1783" w:author="Andrew Fryer (@DEEPFAT)" w:date="2017-12-14T08:00:00Z">
        <w:r w:rsidR="0065257A">
          <w:rPr>
            <w:rFonts w:ascii="Segoe UI Light" w:hAnsi="Segoe UI Light" w:cs="Segoe UI Light"/>
            <w:sz w:val="22"/>
            <w:szCs w:val="22"/>
          </w:rPr>
          <w:t xml:space="preserve"> with itself.</w:t>
        </w:r>
      </w:ins>
      <w:ins w:id="1784" w:author="Andrew Fryer (@DEEPFAT)" w:date="2017-12-14T08:01:00Z">
        <w:r>
          <w:rPr>
            <w:rFonts w:ascii="Segoe UI Light" w:hAnsi="Segoe UI Light" w:cs="Segoe UI Light"/>
            <w:sz w:val="22"/>
            <w:szCs w:val="22"/>
          </w:rPr>
          <w:t xml:space="preserve">  </w:t>
        </w:r>
      </w:ins>
    </w:p>
    <w:p w14:paraId="309F33BA" w14:textId="77777777" w:rsidR="002E5CAB" w:rsidRDefault="00337EA0" w:rsidP="00337EA0">
      <w:pPr>
        <w:rPr>
          <w:ins w:id="1785" w:author="Andrew Fryer (@DEEPFAT)" w:date="2017-12-14T08:03:00Z"/>
          <w:rFonts w:ascii="Segoe UI Light" w:hAnsi="Segoe UI Light" w:cs="Segoe UI Light"/>
          <w:sz w:val="22"/>
          <w:szCs w:val="22"/>
        </w:rPr>
      </w:pPr>
      <w:ins w:id="1786" w:author="Andrew Fryer (@DEEPFAT)" w:date="2017-12-13T14:25:00Z">
        <w:r>
          <w:rPr>
            <w:rFonts w:ascii="Segoe UI Light" w:hAnsi="Segoe UI Light" w:cs="Segoe UI Light"/>
            <w:sz w:val="22"/>
            <w:szCs w:val="22"/>
          </w:rPr>
          <w:t xml:space="preserve">What we are interested is how each of these columns correlates with </w:t>
        </w:r>
      </w:ins>
      <w:proofErr w:type="spellStart"/>
      <w:ins w:id="1787" w:author="Andrew Fryer (@DEEPFAT)" w:date="2017-12-14T08:01:00Z">
        <w:r w:rsidR="00B5682A">
          <w:rPr>
            <w:rFonts w:ascii="Segoe UI Light" w:hAnsi="Segoe UI Light" w:cs="Segoe UI Light"/>
            <w:sz w:val="22"/>
            <w:szCs w:val="22"/>
          </w:rPr>
          <w:t>HasDiabetes</w:t>
        </w:r>
      </w:ins>
      <w:proofErr w:type="spellEnd"/>
      <w:ins w:id="1788" w:author="Andrew Fryer (@DEEPFAT)" w:date="2017-12-13T14:25:00Z">
        <w:r>
          <w:rPr>
            <w:rFonts w:ascii="Segoe UI Light" w:hAnsi="Segoe UI Light" w:cs="Segoe UI Light"/>
            <w:sz w:val="22"/>
            <w:szCs w:val="22"/>
          </w:rPr>
          <w:t xml:space="preserve"> (the yellow box) and here we can see there </w:t>
        </w:r>
        <w:proofErr w:type="gramStart"/>
        <w:r>
          <w:rPr>
            <w:rFonts w:ascii="Segoe UI Light" w:hAnsi="Segoe UI Light" w:cs="Segoe UI Light"/>
            <w:sz w:val="22"/>
            <w:szCs w:val="22"/>
          </w:rPr>
          <w:t>is</w:t>
        </w:r>
      </w:ins>
      <w:ins w:id="1789" w:author="Andrew Fryer (@DEEPFAT)" w:date="2017-12-14T08:01:00Z">
        <w:r w:rsidR="00171EF5">
          <w:rPr>
            <w:rFonts w:ascii="Segoe UI Light" w:hAnsi="Segoe UI Light" w:cs="Segoe UI Light"/>
            <w:sz w:val="22"/>
            <w:szCs w:val="22"/>
          </w:rPr>
          <w:t xml:space="preserve">n’t </w:t>
        </w:r>
      </w:ins>
      <w:ins w:id="1790" w:author="Andrew Fryer (@DEEPFAT)" w:date="2017-12-13T14:25:00Z">
        <w:r>
          <w:rPr>
            <w:rFonts w:ascii="Segoe UI Light" w:hAnsi="Segoe UI Light" w:cs="Segoe UI Light"/>
            <w:sz w:val="22"/>
            <w:szCs w:val="22"/>
          </w:rPr>
          <w:t xml:space="preserve"> a</w:t>
        </w:r>
        <w:proofErr w:type="gramEnd"/>
        <w:r>
          <w:rPr>
            <w:rFonts w:ascii="Segoe UI Light" w:hAnsi="Segoe UI Light" w:cs="Segoe UI Light"/>
            <w:sz w:val="22"/>
            <w:szCs w:val="22"/>
          </w:rPr>
          <w:t xml:space="preserve"> strong correlation </w:t>
        </w:r>
      </w:ins>
      <w:ins w:id="1791" w:author="Andrew Fryer (@DEEPFAT)" w:date="2017-12-14T08:01:00Z">
        <w:r w:rsidR="00171EF5">
          <w:rPr>
            <w:rFonts w:ascii="Segoe UI Light" w:hAnsi="Segoe UI Light" w:cs="Segoe UI Light"/>
            <w:sz w:val="22"/>
            <w:szCs w:val="22"/>
          </w:rPr>
          <w:t>between any</w:t>
        </w:r>
      </w:ins>
      <w:ins w:id="1792" w:author="Andrew Fryer (@DEEPFAT)" w:date="2017-12-14T08:02:00Z">
        <w:r w:rsidR="00171EF5">
          <w:rPr>
            <w:rFonts w:ascii="Segoe UI Light" w:hAnsi="Segoe UI Light" w:cs="Segoe UI Light"/>
            <w:sz w:val="22"/>
            <w:szCs w:val="22"/>
          </w:rPr>
          <w:t xml:space="preserve"> </w:t>
        </w:r>
      </w:ins>
      <w:ins w:id="1793" w:author="Andrew Fryer (@DEEPFAT)" w:date="2017-12-14T08:01:00Z">
        <w:r w:rsidR="00171EF5">
          <w:rPr>
            <w:rFonts w:ascii="Segoe UI Light" w:hAnsi="Segoe UI Light" w:cs="Segoe UI Light"/>
            <w:sz w:val="22"/>
            <w:szCs w:val="22"/>
          </w:rPr>
          <w:t>of the features</w:t>
        </w:r>
      </w:ins>
      <w:ins w:id="1794" w:author="Andrew Fryer (@DEEPFAT)" w:date="2017-12-14T08:02:00Z">
        <w:r w:rsidR="0016208B">
          <w:rPr>
            <w:rFonts w:ascii="Segoe UI Light" w:hAnsi="Segoe UI Light" w:cs="Segoe UI Light"/>
            <w:sz w:val="22"/>
            <w:szCs w:val="22"/>
          </w:rPr>
          <w:t xml:space="preserve"> and the label, the strongest being </w:t>
        </w:r>
        <w:proofErr w:type="spellStart"/>
        <w:r w:rsidR="0016208B">
          <w:rPr>
            <w:rFonts w:ascii="Segoe UI Light" w:hAnsi="Segoe UI Light" w:cs="Segoe UI Light"/>
            <w:sz w:val="22"/>
            <w:szCs w:val="22"/>
          </w:rPr>
          <w:t>GlucoseConcentration</w:t>
        </w:r>
        <w:proofErr w:type="spellEnd"/>
        <w:r w:rsidR="0016208B">
          <w:rPr>
            <w:rFonts w:ascii="Segoe UI Light" w:hAnsi="Segoe UI Light" w:cs="Segoe UI Light"/>
            <w:sz w:val="22"/>
            <w:szCs w:val="22"/>
          </w:rPr>
          <w:t xml:space="preserve"> and the weakest </w:t>
        </w:r>
        <w:proofErr w:type="spellStart"/>
        <w:r w:rsidR="0016208B">
          <w:rPr>
            <w:rFonts w:ascii="Segoe UI Light" w:hAnsi="Segoe UI Light" w:cs="Segoe UI Light"/>
            <w:sz w:val="22"/>
            <w:szCs w:val="22"/>
          </w:rPr>
          <w:t>BloodPressure</w:t>
        </w:r>
        <w:proofErr w:type="spellEnd"/>
        <w:r w:rsidR="0016208B">
          <w:rPr>
            <w:rFonts w:ascii="Segoe UI Light" w:hAnsi="Segoe UI Light" w:cs="Segoe UI Light"/>
            <w:sz w:val="22"/>
            <w:szCs w:val="22"/>
          </w:rPr>
          <w:t xml:space="preserve"> and </w:t>
        </w:r>
        <w:proofErr w:type="spellStart"/>
        <w:r w:rsidR="0016208B">
          <w:rPr>
            <w:rFonts w:ascii="Segoe UI Light" w:hAnsi="Segoe UI Light" w:cs="Segoe UI Light"/>
            <w:sz w:val="22"/>
            <w:szCs w:val="22"/>
          </w:rPr>
          <w:t>Tric</w:t>
        </w:r>
        <w:r w:rsidR="002E5CAB">
          <w:rPr>
            <w:rFonts w:ascii="Segoe UI Light" w:hAnsi="Segoe UI Light" w:cs="Segoe UI Light"/>
            <w:sz w:val="22"/>
            <w:szCs w:val="22"/>
          </w:rPr>
          <w:t>epFoldThickness</w:t>
        </w:r>
      </w:ins>
      <w:proofErr w:type="spellEnd"/>
      <w:ins w:id="1795" w:author="Andrew Fryer (@DEEPFAT)" w:date="2017-12-14T08:03:00Z">
        <w:r w:rsidR="002E5CAB">
          <w:rPr>
            <w:rFonts w:ascii="Segoe UI Light" w:hAnsi="Segoe UI Light" w:cs="Segoe UI Light"/>
            <w:sz w:val="22"/>
            <w:szCs w:val="22"/>
          </w:rPr>
          <w:t>.</w:t>
        </w:r>
      </w:ins>
    </w:p>
    <w:p w14:paraId="258FCA1D" w14:textId="730D6148" w:rsidR="00337EA0" w:rsidRDefault="002E5CAB" w:rsidP="00337EA0">
      <w:pPr>
        <w:rPr>
          <w:ins w:id="1796" w:author="Andrew Fryer (@DEEPFAT)" w:date="2017-12-13T14:25:00Z"/>
          <w:rFonts w:ascii="Segoe UI Light" w:hAnsi="Segoe UI Light" w:cs="Segoe UI Light"/>
          <w:sz w:val="22"/>
          <w:szCs w:val="22"/>
        </w:rPr>
      </w:pPr>
      <w:ins w:id="1797" w:author="Andrew Fryer (@DEEPFAT)" w:date="2017-12-14T08:03:00Z">
        <w:r>
          <w:rPr>
            <w:rFonts w:ascii="Segoe UI Light" w:hAnsi="Segoe UI Light" w:cs="Segoe UI Light"/>
            <w:sz w:val="22"/>
            <w:szCs w:val="22"/>
          </w:rPr>
          <w:t xml:space="preserve">What this does show is that is a simply matter to </w:t>
        </w:r>
        <w:r w:rsidR="002C5842">
          <w:rPr>
            <w:rFonts w:ascii="Segoe UI Light" w:hAnsi="Segoe UI Light" w:cs="Segoe UI Light"/>
            <w:sz w:val="22"/>
            <w:szCs w:val="22"/>
          </w:rPr>
          <w:t xml:space="preserve">use </w:t>
        </w:r>
        <w:proofErr w:type="spellStart"/>
        <w:r w:rsidR="002C5842">
          <w:rPr>
            <w:rFonts w:ascii="Segoe UI Light" w:hAnsi="Segoe UI Light" w:cs="Segoe UI Light"/>
            <w:sz w:val="22"/>
            <w:szCs w:val="22"/>
          </w:rPr>
          <w:t>Jupyter</w:t>
        </w:r>
        <w:proofErr w:type="spellEnd"/>
        <w:r w:rsidR="002C5842">
          <w:rPr>
            <w:rFonts w:ascii="Segoe UI Light" w:hAnsi="Segoe UI Light" w:cs="Segoe UI Light"/>
            <w:sz w:val="22"/>
            <w:szCs w:val="22"/>
          </w:rPr>
          <w:t xml:space="preserve"> notebooks against any step in our experiments to gain a deeper insight into our data</w:t>
        </w:r>
      </w:ins>
      <w:ins w:id="1798" w:author="Andrew Fryer (@DEEPFAT)" w:date="2017-12-14T08:02:00Z">
        <w:r w:rsidR="00171EF5">
          <w:rPr>
            <w:rFonts w:ascii="Segoe UI Light" w:hAnsi="Segoe UI Light" w:cs="Segoe UI Light"/>
            <w:sz w:val="22"/>
            <w:szCs w:val="22"/>
          </w:rPr>
          <w:t xml:space="preserve"> </w:t>
        </w:r>
      </w:ins>
    </w:p>
    <w:p w14:paraId="1B024E5A" w14:textId="77777777" w:rsidR="002C5842" w:rsidRDefault="002C5842">
      <w:pPr>
        <w:rPr>
          <w:ins w:id="1799" w:author="Andrew Fryer (@DEEPFAT)" w:date="2017-12-14T08:03:00Z"/>
        </w:rPr>
      </w:pPr>
      <w:ins w:id="1800" w:author="Andrew Fryer (@DEEPFAT)" w:date="2017-12-14T08:03:00Z">
        <w:r>
          <w:br w:type="page"/>
        </w:r>
      </w:ins>
    </w:p>
    <w:p w14:paraId="197579F9" w14:textId="23F221AA" w:rsidR="00816A90" w:rsidDel="002E5CAB" w:rsidRDefault="00816A90" w:rsidP="00337EA0">
      <w:pPr>
        <w:rPr>
          <w:del w:id="1801" w:author="Andrew Fryer (@DEEPFAT)" w:date="2017-12-14T08:03:00Z"/>
        </w:rPr>
      </w:pPr>
      <w:del w:id="1802" w:author="Andrew Fryer (@DEEPFAT)" w:date="2017-12-14T08:03:00Z">
        <w:r w:rsidDel="002E5CAB">
          <w:lastRenderedPageBreak/>
          <w:br w:type="page"/>
        </w:r>
      </w:del>
    </w:p>
    <w:p w14:paraId="393DEBB5" w14:textId="77777777" w:rsidR="00BB0A39" w:rsidRDefault="00BB0A39" w:rsidP="00C417E5">
      <w:pPr>
        <w:ind w:left="3544"/>
      </w:pPr>
    </w:p>
    <w:p w14:paraId="4AD5169B" w14:textId="77777777" w:rsidR="00BB0A39" w:rsidRDefault="00BB0A39" w:rsidP="00C417E5">
      <w:pPr>
        <w:ind w:left="3544"/>
      </w:pPr>
    </w:p>
    <w:p w14:paraId="38D37791" w14:textId="77777777" w:rsidR="004E196E" w:rsidRDefault="008E13D3" w:rsidP="004E196E">
      <w:pPr>
        <w:rPr>
          <w:rFonts w:ascii="Segoe UI Light" w:hAnsi="Segoe UI Light" w:cs="Segoe UI Light"/>
          <w:sz w:val="22"/>
          <w:szCs w:val="22"/>
        </w:rPr>
      </w:pPr>
      <w:r w:rsidRPr="00C417E5">
        <w:rPr>
          <w:rFonts w:ascii="Segoe UI Light" w:hAnsi="Segoe UI Light" w:cs="Segoe UI Light"/>
          <w:noProof/>
          <w:sz w:val="22"/>
          <w:szCs w:val="22"/>
          <w:lang w:eastAsia="en-GB"/>
        </w:rPr>
        <mc:AlternateContent>
          <mc:Choice Requires="wps">
            <w:drawing>
              <wp:inline distT="0" distB="0" distL="0" distR="0" wp14:anchorId="3C014364" wp14:editId="3A268F72">
                <wp:extent cx="1828800" cy="1800000"/>
                <wp:effectExtent l="0" t="0" r="19050" b="10160"/>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F42868E" w14:textId="702A32A8" w:rsidR="00207A97" w:rsidRPr="00321271" w:rsidRDefault="00207A97"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4364" id="Text Box 16" o:spid="_x0000_s1039"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lAIAAL8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JS//sZQCAAC/BQAADgAAAAAAAAAAAAAAAAAuAgAAZHJzL2Uyb0RvYy54bWxQSwEC&#10;LQAUAAYACAAAACEAfznJINkAAAAFAQAADwAAAAAAAAAAAAAAAADuBAAAZHJzL2Rvd25yZXYueG1s&#10;UEsFBgAAAAAEAAQA8wAAAPQFAAAAAA==&#10;" fillcolor="#066d99" strokecolor="#066d99" strokeweight=".5pt">
                <v:textbox>
                  <w:txbxContent>
                    <w:p w14:paraId="0F42868E" w14:textId="702A32A8" w:rsidR="00207A97" w:rsidRPr="00321271" w:rsidRDefault="00207A97"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14:paraId="201E3A86" w14:textId="77777777" w:rsidR="004E196E" w:rsidRDefault="004E196E" w:rsidP="004E196E">
      <w:pPr>
        <w:rPr>
          <w:rFonts w:ascii="Segoe UI Light" w:hAnsi="Segoe UI Light" w:cs="Segoe UI Light"/>
          <w:sz w:val="22"/>
          <w:szCs w:val="22"/>
        </w:rPr>
      </w:pPr>
    </w:p>
    <w:p w14:paraId="1F3F6C86" w14:textId="239EDA02" w:rsidR="00C417E5" w:rsidRDefault="00C417E5" w:rsidP="004E196E">
      <w:pPr>
        <w:rPr>
          <w:rFonts w:ascii="Segoe UI Light" w:hAnsi="Segoe UI Light" w:cs="Segoe UI Light"/>
          <w:sz w:val="22"/>
          <w:szCs w:val="22"/>
        </w:rPr>
      </w:pPr>
      <w:r w:rsidRPr="00C417E5">
        <w:rPr>
          <w:rFonts w:ascii="Segoe UI Light" w:hAnsi="Segoe UI Light" w:cs="Segoe UI Light"/>
          <w:sz w:val="22"/>
          <w:szCs w:val="22"/>
        </w:rPr>
        <w:t xml:space="preserve">This lab was intended to introduce you to the basic concepts of </w:t>
      </w:r>
      <w:r w:rsidR="00BB0A39">
        <w:rPr>
          <w:rFonts w:ascii="Segoe UI Light" w:hAnsi="Segoe UI Light" w:cs="Segoe UI Light"/>
          <w:sz w:val="22"/>
          <w:szCs w:val="22"/>
        </w:rPr>
        <w:t>Machine Learning</w:t>
      </w:r>
      <w:r w:rsidR="00134A7C">
        <w:rPr>
          <w:rFonts w:ascii="Segoe UI Light" w:hAnsi="Segoe UI Light" w:cs="Segoe UI Light"/>
          <w:sz w:val="22"/>
          <w:szCs w:val="22"/>
        </w:rPr>
        <w:t xml:space="preserve"> such as binary classification</w:t>
      </w:r>
      <w:r w:rsidRPr="00C417E5">
        <w:rPr>
          <w:rFonts w:ascii="Segoe UI Light" w:hAnsi="Segoe UI Light" w:cs="Segoe UI Light"/>
          <w:sz w:val="22"/>
          <w:szCs w:val="22"/>
        </w:rPr>
        <w:t xml:space="preserve">, </w:t>
      </w:r>
      <w:r w:rsidR="00134A7C">
        <w:rPr>
          <w:rFonts w:ascii="Segoe UI Light" w:hAnsi="Segoe UI Light" w:cs="Segoe UI Light"/>
          <w:sz w:val="22"/>
          <w:szCs w:val="22"/>
        </w:rPr>
        <w:t>feature selection,</w:t>
      </w:r>
      <w:r w:rsidR="00134A7C" w:rsidRPr="00C417E5">
        <w:rPr>
          <w:rFonts w:ascii="Segoe UI Light" w:hAnsi="Segoe UI Light" w:cs="Segoe UI Light"/>
          <w:sz w:val="22"/>
          <w:szCs w:val="22"/>
        </w:rPr>
        <w:t xml:space="preserve"> </w:t>
      </w:r>
      <w:r w:rsidRPr="00C417E5">
        <w:rPr>
          <w:rFonts w:ascii="Segoe UI Light" w:hAnsi="Segoe UI Light" w:cs="Segoe UI Light"/>
          <w:sz w:val="22"/>
          <w:szCs w:val="22"/>
        </w:rPr>
        <w:t>training</w:t>
      </w:r>
      <w:r w:rsidR="00134A7C">
        <w:rPr>
          <w:rFonts w:ascii="Segoe UI Light" w:hAnsi="Segoe UI Light" w:cs="Segoe UI Light"/>
          <w:sz w:val="22"/>
          <w:szCs w:val="22"/>
        </w:rPr>
        <w:t xml:space="preserve"> </w:t>
      </w:r>
      <w:r w:rsidRPr="00C417E5">
        <w:rPr>
          <w:rFonts w:ascii="Segoe UI Light" w:hAnsi="Segoe UI Light" w:cs="Segoe UI Light"/>
          <w:sz w:val="22"/>
          <w:szCs w:val="22"/>
        </w:rPr>
        <w:t>and testing a model</w:t>
      </w:r>
      <w:r w:rsidR="00134A7C">
        <w:rPr>
          <w:rFonts w:ascii="Segoe UI Light" w:hAnsi="Segoe UI Light" w:cs="Segoe UI Light"/>
          <w:sz w:val="22"/>
          <w:szCs w:val="22"/>
        </w:rPr>
        <w:t xml:space="preserve"> </w:t>
      </w:r>
      <w:r w:rsidR="00BB0A39">
        <w:rPr>
          <w:rFonts w:ascii="Segoe UI Light" w:hAnsi="Segoe UI Light" w:cs="Segoe UI Light"/>
          <w:sz w:val="22"/>
          <w:szCs w:val="22"/>
        </w:rPr>
        <w:t xml:space="preserve">and </w:t>
      </w:r>
      <w:r w:rsidRPr="00C417E5">
        <w:rPr>
          <w:rFonts w:ascii="Segoe UI Light" w:hAnsi="Segoe UI Light" w:cs="Segoe UI Light"/>
          <w:sz w:val="22"/>
          <w:szCs w:val="22"/>
        </w:rPr>
        <w:t xml:space="preserve">using Azure Machine Learning. </w:t>
      </w:r>
      <w:r>
        <w:rPr>
          <w:rFonts w:ascii="Segoe UI Light" w:hAnsi="Segoe UI Light" w:cs="Segoe UI Light"/>
          <w:sz w:val="22"/>
          <w:szCs w:val="22"/>
        </w:rPr>
        <w:t xml:space="preserve">A </w:t>
      </w:r>
      <w:r w:rsidR="003478A7">
        <w:rPr>
          <w:rFonts w:ascii="Segoe UI Light" w:hAnsi="Segoe UI Light" w:cs="Segoe UI Light"/>
          <w:sz w:val="22"/>
          <w:szCs w:val="22"/>
        </w:rPr>
        <w:t>web service was</w:t>
      </w:r>
      <w:r w:rsidRPr="00C417E5">
        <w:rPr>
          <w:rFonts w:ascii="Segoe UI Light" w:hAnsi="Segoe UI Light" w:cs="Segoe UI Light"/>
          <w:sz w:val="22"/>
          <w:szCs w:val="22"/>
        </w:rPr>
        <w:t xml:space="preserve"> crea</w:t>
      </w:r>
      <w:r>
        <w:rPr>
          <w:rFonts w:ascii="Segoe UI Light" w:hAnsi="Segoe UI Light" w:cs="Segoe UI Light"/>
          <w:sz w:val="22"/>
          <w:szCs w:val="22"/>
        </w:rPr>
        <w:t>ted to operationalize and deploy the model for production.</w:t>
      </w:r>
    </w:p>
    <w:p w14:paraId="1835CD13" w14:textId="77777777" w:rsidR="003478A7" w:rsidRDefault="003478A7" w:rsidP="004E196E">
      <w:pPr>
        <w:rPr>
          <w:rFonts w:ascii="Segoe UI Light" w:hAnsi="Segoe UI Light" w:cs="Segoe UI Light"/>
          <w:sz w:val="22"/>
          <w:szCs w:val="22"/>
        </w:rPr>
      </w:pPr>
    </w:p>
    <w:p w14:paraId="6DA35E29" w14:textId="2F604B9F" w:rsidR="00341F3C" w:rsidRDefault="00341F3C">
      <w:pPr>
        <w:rPr>
          <w:rFonts w:ascii="Segoe UI Light" w:hAnsi="Segoe UI Light" w:cs="Segoe UI Light"/>
          <w:b/>
          <w:bCs/>
          <w:sz w:val="22"/>
          <w:szCs w:val="22"/>
          <w:rPrChange w:id="1803" w:author="Frances Tibble" w:date="2017-12-14T05:11:00Z">
            <w:rPr/>
          </w:rPrChange>
        </w:rPr>
      </w:pPr>
      <w:r w:rsidRPr="00207A97">
        <w:rPr>
          <w:rFonts w:ascii="Segoe UI Light" w:hAnsi="Segoe UI Light" w:cs="Segoe UI Light"/>
          <w:b/>
          <w:bCs/>
          <w:sz w:val="22"/>
          <w:szCs w:val="22"/>
        </w:rPr>
        <w:t>Next Steps:</w:t>
      </w:r>
    </w:p>
    <w:p w14:paraId="1C41EF00" w14:textId="287A9D7B" w:rsidR="00341F3C" w:rsidRPr="004E196E" w:rsidRDefault="00341F3C"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UK Data Developer page on MSDN here: </w:t>
      </w:r>
    </w:p>
    <w:p w14:paraId="5CB35A3C" w14:textId="77777777" w:rsidR="00341F3C" w:rsidRPr="00341F3C" w:rsidRDefault="00341F3C" w:rsidP="004E196E">
      <w:pPr>
        <w:rPr>
          <w:rFonts w:ascii="Segoe UI Light" w:hAnsi="Segoe UI Light" w:cs="Segoe UI Light"/>
          <w:sz w:val="22"/>
          <w:szCs w:val="22"/>
        </w:rPr>
      </w:pPr>
    </w:p>
    <w:p w14:paraId="630908AC" w14:textId="2E26E0F3" w:rsidR="003478A7" w:rsidRPr="004E196E" w:rsidRDefault="003478A7"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Azure ML Gallery and download and edit/run other types of machine learning experiments: </w:t>
      </w:r>
      <w:hyperlink r:id="rId92" w:history="1">
        <w:r w:rsidRPr="004E196E">
          <w:rPr>
            <w:rStyle w:val="Hyperlink"/>
            <w:rFonts w:ascii="Segoe UI Light" w:hAnsi="Segoe UI Light" w:cs="Segoe UI Light"/>
            <w:sz w:val="22"/>
            <w:szCs w:val="22"/>
          </w:rPr>
          <w:t>https://gallery.azureml.net/</w:t>
        </w:r>
      </w:hyperlink>
      <w:r w:rsidRPr="004E196E">
        <w:rPr>
          <w:rFonts w:ascii="Segoe UI Light" w:hAnsi="Segoe UI Light" w:cs="Segoe UI Light"/>
          <w:sz w:val="22"/>
          <w:szCs w:val="22"/>
        </w:rPr>
        <w:t xml:space="preserve"> </w:t>
      </w:r>
    </w:p>
    <w:p w14:paraId="2490A877" w14:textId="77777777" w:rsidR="003478A7" w:rsidRDefault="003478A7" w:rsidP="004E196E">
      <w:pPr>
        <w:rPr>
          <w:rFonts w:ascii="Segoe UI Light" w:hAnsi="Segoe UI Light" w:cs="Segoe UI Light"/>
          <w:sz w:val="22"/>
          <w:szCs w:val="22"/>
        </w:rPr>
      </w:pPr>
    </w:p>
    <w:p w14:paraId="4DF1278C" w14:textId="0A50A1D1" w:rsidR="00582AF6" w:rsidRPr="004E196E" w:rsidRDefault="003478A7" w:rsidP="00C417E5">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Also check out other Azure Services that can be used with Machine Learning such as HDInsight, Data Factory and Stream Analytics: </w:t>
      </w:r>
      <w:hyperlink r:id="rId93" w:history="1">
        <w:r w:rsidRPr="004E196E">
          <w:rPr>
            <w:rStyle w:val="Hyperlink"/>
            <w:rFonts w:ascii="Segoe UI Light" w:hAnsi="Segoe UI Light" w:cs="Segoe UI Light"/>
            <w:sz w:val="22"/>
            <w:szCs w:val="22"/>
          </w:rPr>
          <w:t>http://azure.microsoft.com/en-us/services/</w:t>
        </w:r>
      </w:hyperlink>
      <w:r w:rsidRPr="004E196E">
        <w:rPr>
          <w:rFonts w:ascii="Segoe UI Light" w:hAnsi="Segoe UI Light" w:cs="Segoe UI Light"/>
          <w:sz w:val="22"/>
          <w:szCs w:val="22"/>
        </w:rPr>
        <w:t xml:space="preserve"> </w:t>
      </w:r>
    </w:p>
    <w:sectPr w:rsidR="00582AF6" w:rsidRPr="004E196E" w:rsidSect="00445463">
      <w:headerReference w:type="even" r:id="rId94"/>
      <w:headerReference w:type="default" r:id="rId95"/>
      <w:footerReference w:type="even" r:id="rId96"/>
      <w:footerReference w:type="default" r:id="rId97"/>
      <w:headerReference w:type="first" r:id="rId98"/>
      <w:footerReference w:type="first" r:id="rId99"/>
      <w:pgSz w:w="11906" w:h="16838" w:code="9"/>
      <w:pgMar w:top="851" w:right="851" w:bottom="851" w:left="85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Ed Baker" w:date="2016-08-31T09:22:00Z" w:initials="EB">
    <w:p w14:paraId="750455E7" w14:textId="5DF97D0B" w:rsidR="00207A97" w:rsidRDefault="00207A97">
      <w:pPr>
        <w:pStyle w:val="CommentText"/>
      </w:pPr>
      <w:r>
        <w:rPr>
          <w:rStyle w:val="CommentReference"/>
        </w:rPr>
        <w:annotationRef/>
      </w:r>
      <w:r>
        <w:t>Should this be capitalised throughout?</w:t>
      </w:r>
    </w:p>
  </w:comment>
  <w:comment w:id="163" w:author="Ed Baker" w:date="2016-08-31T09:34:00Z" w:initials="EB">
    <w:p w14:paraId="6F9B8FCE" w14:textId="1B467911" w:rsidR="00207A97" w:rsidRDefault="00207A97">
      <w:pPr>
        <w:pStyle w:val="CommentText"/>
      </w:pPr>
      <w:r>
        <w:rPr>
          <w:rStyle w:val="CommentReference"/>
        </w:rPr>
        <w:annotationRef/>
      </w:r>
      <w:r>
        <w:t xml:space="preserve">Now available in 3 regions including west </w:t>
      </w:r>
      <w:proofErr w:type="spellStart"/>
      <w:r>
        <w:t>europe</w:t>
      </w:r>
      <w:proofErr w:type="spellEnd"/>
    </w:p>
  </w:comment>
  <w:comment w:id="650" w:author="Ed Baker" w:date="2016-08-31T09:39:00Z" w:initials="EB">
    <w:p w14:paraId="093853F7" w14:textId="6E6776CE" w:rsidR="00207A97" w:rsidRDefault="00207A97">
      <w:pPr>
        <w:pStyle w:val="CommentText"/>
      </w:pPr>
      <w:r>
        <w:rPr>
          <w:rStyle w:val="CommentReference"/>
        </w:rPr>
        <w:annotationRef/>
      </w:r>
      <w:r>
        <w:t xml:space="preserve">This is a very complex sentence I had to </w:t>
      </w:r>
      <w:proofErr w:type="spellStart"/>
      <w:r>
        <w:t>re read</w:t>
      </w:r>
      <w:proofErr w:type="spellEnd"/>
      <w:r>
        <w:t xml:space="preserve"> several times, I think I know what it says but it could do with a bit of </w:t>
      </w:r>
      <w:proofErr w:type="gramStart"/>
      <w:r>
        <w:t>love..</w:t>
      </w:r>
      <w:proofErr w:type="gramEnd"/>
    </w:p>
  </w:comment>
  <w:comment w:id="651" w:author="Andrew Fryer (@DEEPFAT)" w:date="2016-09-01T10:48:00Z" w:initials="AF(">
    <w:p w14:paraId="40C5CFB6" w14:textId="78220878" w:rsidR="00207A97" w:rsidRDefault="00207A97">
      <w:pPr>
        <w:pStyle w:val="CommentText"/>
      </w:pPr>
      <w:r>
        <w:rPr>
          <w:rStyle w:val="CommentReference"/>
        </w:rPr>
        <w:annotationRef/>
      </w:r>
      <w:r>
        <w:t>Is that clearer for you?</w:t>
      </w:r>
    </w:p>
  </w:comment>
  <w:comment w:id="708" w:author="Ed Baker" w:date="2016-08-31T09:40:00Z" w:initials="EB">
    <w:p w14:paraId="0423D506" w14:textId="16314C8E" w:rsidR="00207A97" w:rsidRDefault="00207A97">
      <w:pPr>
        <w:pStyle w:val="CommentText"/>
      </w:pPr>
      <w:r>
        <w:rPr>
          <w:rStyle w:val="CommentReference"/>
        </w:rPr>
        <w:annotationRef/>
      </w:r>
      <w:r>
        <w:t>Need to close the dataset first. Also need to either show or tell where to get the split data module from Data trans Sample and Split etc.</w:t>
      </w:r>
    </w:p>
  </w:comment>
  <w:comment w:id="1333" w:author="Ed Baker" w:date="2016-09-02T08:45:00Z" w:initials="EB">
    <w:p w14:paraId="55EBAA56" w14:textId="21734C26" w:rsidR="00207A97" w:rsidRDefault="00207A97">
      <w:pPr>
        <w:pStyle w:val="CommentText"/>
      </w:pPr>
      <w:r>
        <w:rPr>
          <w:rStyle w:val="CommentReference"/>
        </w:rPr>
        <w:annotationRef/>
      </w:r>
      <w:r>
        <w:t>How</w:t>
      </w:r>
      <w:proofErr w:type="gramStart"/>
      <w:r>
        <w:t>? )</w:t>
      </w:r>
      <w:proofErr w:type="gramEnd"/>
      <w:r>
        <w:t xml:space="preserve"> I know you click the title and change </w:t>
      </w:r>
      <w:proofErr w:type="gramStart"/>
      <w:r>
        <w:t>it</w:t>
      </w:r>
      <w:proofErr w:type="gramEnd"/>
      <w:r>
        <w:t xml:space="preserve"> but it took me a while…) o </w:t>
      </w:r>
      <w:proofErr w:type="spellStart"/>
      <w:r>
        <w:t>rclick</w:t>
      </w:r>
      <w:proofErr w:type="spellEnd"/>
      <w:r>
        <w:t xml:space="preserve"> file --- rename</w:t>
      </w:r>
    </w:p>
  </w:comment>
  <w:comment w:id="1387" w:author="Ed Baker" w:date="2016-09-02T09:24:00Z" w:initials="EB">
    <w:p w14:paraId="4B5B4435" w14:textId="613779CA" w:rsidR="00207A97" w:rsidRDefault="00207A97">
      <w:pPr>
        <w:pStyle w:val="CommentText"/>
      </w:pPr>
      <w:r>
        <w:rPr>
          <w:rStyle w:val="CommentReference"/>
        </w:rPr>
        <w:annotationRef/>
      </w:r>
      <w:r>
        <w:t>Warning received</w:t>
      </w:r>
    </w:p>
    <w:p w14:paraId="7E0DFB7D" w14:textId="77777777" w:rsidR="00207A97" w:rsidRPr="00CC4E61" w:rsidRDefault="00207A97"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 xml:space="preserve">/home/nbcommon/env/lib/python2.7/site-packages/matplotlib/__init__.py:1350: </w:t>
      </w:r>
      <w:proofErr w:type="spellStart"/>
      <w:r w:rsidRPr="00CC4E61">
        <w:rPr>
          <w:rFonts w:ascii="Courier New" w:eastAsia="Times New Roman" w:hAnsi="Courier New" w:cs="Courier New"/>
          <w:color w:val="000000"/>
          <w:sz w:val="18"/>
          <w:szCs w:val="18"/>
          <w:lang w:eastAsia="en-GB"/>
        </w:rPr>
        <w:t>UserWarning</w:t>
      </w:r>
      <w:proofErr w:type="spellEnd"/>
      <w:r w:rsidRPr="00CC4E61">
        <w:rPr>
          <w:rFonts w:ascii="Courier New" w:eastAsia="Times New Roman" w:hAnsi="Courier New" w:cs="Courier New"/>
          <w:color w:val="000000"/>
          <w:sz w:val="18"/>
          <w:szCs w:val="18"/>
          <w:lang w:eastAsia="en-GB"/>
        </w:rPr>
        <w:t xml:space="preserve">:  This call to </w:t>
      </w:r>
      <w:proofErr w:type="spellStart"/>
      <w:proofErr w:type="gramStart"/>
      <w:r w:rsidRPr="00CC4E61">
        <w:rPr>
          <w:rFonts w:ascii="Courier New" w:eastAsia="Times New Roman" w:hAnsi="Courier New" w:cs="Courier New"/>
          <w:color w:val="000000"/>
          <w:sz w:val="18"/>
          <w:szCs w:val="18"/>
          <w:lang w:eastAsia="en-GB"/>
        </w:rPr>
        <w:t>matplotlib.use</w:t>
      </w:r>
      <w:proofErr w:type="spellEnd"/>
      <w:r w:rsidRPr="00CC4E61">
        <w:rPr>
          <w:rFonts w:ascii="Courier New" w:eastAsia="Times New Roman" w:hAnsi="Courier New" w:cs="Courier New"/>
          <w:color w:val="000000"/>
          <w:sz w:val="18"/>
          <w:szCs w:val="18"/>
          <w:lang w:eastAsia="en-GB"/>
        </w:rPr>
        <w:t>(</w:t>
      </w:r>
      <w:proofErr w:type="gramEnd"/>
      <w:r w:rsidRPr="00CC4E61">
        <w:rPr>
          <w:rFonts w:ascii="Courier New" w:eastAsia="Times New Roman" w:hAnsi="Courier New" w:cs="Courier New"/>
          <w:color w:val="000000"/>
          <w:sz w:val="18"/>
          <w:szCs w:val="18"/>
          <w:lang w:eastAsia="en-GB"/>
        </w:rPr>
        <w:t>) has no effect</w:t>
      </w:r>
    </w:p>
    <w:p w14:paraId="7975F519" w14:textId="77777777" w:rsidR="00207A97" w:rsidRPr="00CC4E61" w:rsidRDefault="00207A97"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because the backend has already been chosen;</w:t>
      </w:r>
    </w:p>
    <w:p w14:paraId="3D48C8AD" w14:textId="77777777" w:rsidR="00207A97" w:rsidRPr="00CC4E61" w:rsidRDefault="00207A97"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proofErr w:type="spellStart"/>
      <w:proofErr w:type="gramStart"/>
      <w:r w:rsidRPr="00CC4E61">
        <w:rPr>
          <w:rFonts w:ascii="Courier New" w:eastAsia="Times New Roman" w:hAnsi="Courier New" w:cs="Courier New"/>
          <w:color w:val="000000"/>
          <w:sz w:val="18"/>
          <w:szCs w:val="18"/>
          <w:lang w:eastAsia="en-GB"/>
        </w:rPr>
        <w:t>matplotlib.use</w:t>
      </w:r>
      <w:proofErr w:type="spellEnd"/>
      <w:r w:rsidRPr="00CC4E61">
        <w:rPr>
          <w:rFonts w:ascii="Courier New" w:eastAsia="Times New Roman" w:hAnsi="Courier New" w:cs="Courier New"/>
          <w:color w:val="000000"/>
          <w:sz w:val="18"/>
          <w:szCs w:val="18"/>
          <w:lang w:eastAsia="en-GB"/>
        </w:rPr>
        <w:t>(</w:t>
      </w:r>
      <w:proofErr w:type="gramEnd"/>
      <w:r w:rsidRPr="00CC4E61">
        <w:rPr>
          <w:rFonts w:ascii="Courier New" w:eastAsia="Times New Roman" w:hAnsi="Courier New" w:cs="Courier New"/>
          <w:color w:val="000000"/>
          <w:sz w:val="18"/>
          <w:szCs w:val="18"/>
          <w:lang w:eastAsia="en-GB"/>
        </w:rPr>
        <w:t xml:space="preserve">) must be called *before* </w:t>
      </w:r>
      <w:proofErr w:type="spellStart"/>
      <w:r w:rsidRPr="00CC4E61">
        <w:rPr>
          <w:rFonts w:ascii="Courier New" w:eastAsia="Times New Roman" w:hAnsi="Courier New" w:cs="Courier New"/>
          <w:color w:val="000000"/>
          <w:sz w:val="18"/>
          <w:szCs w:val="18"/>
          <w:lang w:eastAsia="en-GB"/>
        </w:rPr>
        <w:t>pylab</w:t>
      </w:r>
      <w:proofErr w:type="spellEnd"/>
      <w:r w:rsidRPr="00CC4E61">
        <w:rPr>
          <w:rFonts w:ascii="Courier New" w:eastAsia="Times New Roman" w:hAnsi="Courier New" w:cs="Courier New"/>
          <w:color w:val="000000"/>
          <w:sz w:val="18"/>
          <w:szCs w:val="18"/>
          <w:lang w:eastAsia="en-GB"/>
        </w:rPr>
        <w:t xml:space="preserve">, </w:t>
      </w:r>
      <w:proofErr w:type="spellStart"/>
      <w:r w:rsidRPr="00CC4E61">
        <w:rPr>
          <w:rFonts w:ascii="Courier New" w:eastAsia="Times New Roman" w:hAnsi="Courier New" w:cs="Courier New"/>
          <w:color w:val="000000"/>
          <w:sz w:val="18"/>
          <w:szCs w:val="18"/>
          <w:lang w:eastAsia="en-GB"/>
        </w:rPr>
        <w:t>matplotlib.pyplot</w:t>
      </w:r>
      <w:proofErr w:type="spellEnd"/>
      <w:r w:rsidRPr="00CC4E61">
        <w:rPr>
          <w:rFonts w:ascii="Courier New" w:eastAsia="Times New Roman" w:hAnsi="Courier New" w:cs="Courier New"/>
          <w:color w:val="000000"/>
          <w:sz w:val="18"/>
          <w:szCs w:val="18"/>
          <w:lang w:eastAsia="en-GB"/>
        </w:rPr>
        <w:t>,</w:t>
      </w:r>
    </w:p>
    <w:p w14:paraId="2C4773C9" w14:textId="77777777" w:rsidR="00207A97" w:rsidRPr="00CC4E61" w:rsidRDefault="00207A97"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 xml:space="preserve">or </w:t>
      </w:r>
      <w:proofErr w:type="spellStart"/>
      <w:proofErr w:type="gramStart"/>
      <w:r w:rsidRPr="00CC4E61">
        <w:rPr>
          <w:rFonts w:ascii="Courier New" w:eastAsia="Times New Roman" w:hAnsi="Courier New" w:cs="Courier New"/>
          <w:color w:val="000000"/>
          <w:sz w:val="18"/>
          <w:szCs w:val="18"/>
          <w:lang w:eastAsia="en-GB"/>
        </w:rPr>
        <w:t>matplotlib.backends</w:t>
      </w:r>
      <w:proofErr w:type="spellEnd"/>
      <w:proofErr w:type="gramEnd"/>
      <w:r w:rsidRPr="00CC4E61">
        <w:rPr>
          <w:rFonts w:ascii="Courier New" w:eastAsia="Times New Roman" w:hAnsi="Courier New" w:cs="Courier New"/>
          <w:color w:val="000000"/>
          <w:sz w:val="18"/>
          <w:szCs w:val="18"/>
          <w:lang w:eastAsia="en-GB"/>
        </w:rPr>
        <w:t xml:space="preserve"> is imported for the first time.</w:t>
      </w:r>
    </w:p>
    <w:p w14:paraId="4C319ED1" w14:textId="77777777" w:rsidR="00207A97" w:rsidRPr="00CC4E61" w:rsidRDefault="00207A97"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p>
    <w:p w14:paraId="26A685A1" w14:textId="77777777" w:rsidR="00207A97" w:rsidRPr="00CC4E61" w:rsidRDefault="00207A97"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 xml:space="preserve">  </w:t>
      </w:r>
      <w:proofErr w:type="spellStart"/>
      <w:proofErr w:type="gramStart"/>
      <w:r w:rsidRPr="00CC4E61">
        <w:rPr>
          <w:rFonts w:ascii="Courier New" w:eastAsia="Times New Roman" w:hAnsi="Courier New" w:cs="Courier New"/>
          <w:color w:val="000000"/>
          <w:sz w:val="18"/>
          <w:szCs w:val="18"/>
          <w:lang w:eastAsia="en-GB"/>
        </w:rPr>
        <w:t>warnings.warn</w:t>
      </w:r>
      <w:proofErr w:type="spellEnd"/>
      <w:proofErr w:type="gramEnd"/>
      <w:r w:rsidRPr="00CC4E61">
        <w:rPr>
          <w:rFonts w:ascii="Courier New" w:eastAsia="Times New Roman" w:hAnsi="Courier New" w:cs="Courier New"/>
          <w:color w:val="000000"/>
          <w:sz w:val="18"/>
          <w:szCs w:val="18"/>
          <w:lang w:eastAsia="en-GB"/>
        </w:rPr>
        <w:t>(_</w:t>
      </w:r>
      <w:proofErr w:type="spellStart"/>
      <w:r w:rsidRPr="00CC4E61">
        <w:rPr>
          <w:rFonts w:ascii="Courier New" w:eastAsia="Times New Roman" w:hAnsi="Courier New" w:cs="Courier New"/>
          <w:color w:val="000000"/>
          <w:sz w:val="18"/>
          <w:szCs w:val="18"/>
          <w:lang w:eastAsia="en-GB"/>
        </w:rPr>
        <w:t>use_error_msg</w:t>
      </w:r>
      <w:proofErr w:type="spellEnd"/>
      <w:r w:rsidRPr="00CC4E61">
        <w:rPr>
          <w:rFonts w:ascii="Courier New" w:eastAsia="Times New Roman" w:hAnsi="Courier New" w:cs="Courier New"/>
          <w:color w:val="000000"/>
          <w:sz w:val="18"/>
          <w:szCs w:val="18"/>
          <w:lang w:eastAsia="en-GB"/>
        </w:rPr>
        <w:t>)</w:t>
      </w:r>
    </w:p>
    <w:p w14:paraId="284829CE" w14:textId="77777777" w:rsidR="00207A97" w:rsidRDefault="00207A97">
      <w:pPr>
        <w:pStyle w:val="CommentText"/>
      </w:pPr>
    </w:p>
  </w:comment>
  <w:comment w:id="1399" w:author="Ed Baker" w:date="2016-09-02T09:24:00Z" w:initials="EB">
    <w:p w14:paraId="12CD05F3" w14:textId="6D575B6D" w:rsidR="00207A97" w:rsidRDefault="00207A97">
      <w:pPr>
        <w:pStyle w:val="CommentText"/>
      </w:pPr>
      <w:r>
        <w:rPr>
          <w:rStyle w:val="CommentReference"/>
        </w:rPr>
        <w:annotationRef/>
      </w:r>
      <w:r>
        <w:t>Typo removed extra a</w:t>
      </w:r>
    </w:p>
  </w:comment>
  <w:comment w:id="1492" w:author="Ed Baker" w:date="2016-09-02T11:25:00Z" w:initials="EB">
    <w:p w14:paraId="7462A83F" w14:textId="6EAC6574" w:rsidR="00207A97" w:rsidRDefault="00207A97">
      <w:pPr>
        <w:pStyle w:val="CommentText"/>
      </w:pPr>
      <w:r>
        <w:rPr>
          <w:rStyle w:val="CommentReference"/>
        </w:rPr>
        <w:annotationRef/>
      </w:r>
      <w:r>
        <w:t xml:space="preserve">This field is absent – but </w:t>
      </w:r>
      <w:proofErr w:type="spellStart"/>
      <w:r>
        <w:t>deptime</w:t>
      </w:r>
      <w:proofErr w:type="spellEnd"/>
      <w:r>
        <w:t xml:space="preserve"> is in</w:t>
      </w:r>
    </w:p>
  </w:comment>
  <w:comment w:id="1606" w:author="Ed Baker" w:date="2016-09-02T11:56:00Z" w:initials="EB">
    <w:p w14:paraId="47530EFE" w14:textId="2AB96E30" w:rsidR="00207A97" w:rsidRDefault="00207A97">
      <w:pPr>
        <w:pStyle w:val="CommentText"/>
      </w:pPr>
      <w:r>
        <w:rPr>
          <w:rStyle w:val="CommentReference"/>
        </w:rPr>
        <w:annotationRef/>
      </w:r>
      <w:r>
        <w:t>Columns al wrong the data uses columns a-o</w:t>
      </w:r>
    </w:p>
    <w:p w14:paraId="26C4FAB9" w14:textId="6DD34DC7" w:rsidR="00207A97" w:rsidRDefault="00207A97">
      <w:pPr>
        <w:pStyle w:val="CommentText"/>
      </w:pPr>
    </w:p>
    <w:p w14:paraId="5E5BC72F" w14:textId="7371BDA5" w:rsidR="00207A97" w:rsidRDefault="00207A97">
      <w:pPr>
        <w:pStyle w:val="CommentText"/>
      </w:pPr>
      <w:r>
        <w:t>And add a new screen shot for the new data</w:t>
      </w:r>
    </w:p>
    <w:p w14:paraId="57C624D2" w14:textId="6DC55B78" w:rsidR="00207A97" w:rsidRDefault="00207A97">
      <w:pPr>
        <w:pStyle w:val="CommentText"/>
      </w:pPr>
    </w:p>
  </w:comment>
  <w:comment w:id="1702" w:author="Ed Baker" w:date="2016-09-02T08:45:00Z" w:initials="EB">
    <w:p w14:paraId="716AF9F1" w14:textId="77777777" w:rsidR="00207A97" w:rsidRDefault="00207A97" w:rsidP="00337EA0">
      <w:pPr>
        <w:pStyle w:val="CommentText"/>
      </w:pPr>
      <w:r>
        <w:rPr>
          <w:rStyle w:val="CommentReference"/>
        </w:rPr>
        <w:annotationRef/>
      </w:r>
      <w:r>
        <w:t>How</w:t>
      </w:r>
      <w:proofErr w:type="gramStart"/>
      <w:r>
        <w:t>? )</w:t>
      </w:r>
      <w:proofErr w:type="gramEnd"/>
      <w:r>
        <w:t xml:space="preserve"> I know you click the title and change </w:t>
      </w:r>
      <w:proofErr w:type="gramStart"/>
      <w:r>
        <w:t>it</w:t>
      </w:r>
      <w:proofErr w:type="gramEnd"/>
      <w:r>
        <w:t xml:space="preserve"> but it took me a while…) o </w:t>
      </w:r>
      <w:proofErr w:type="spellStart"/>
      <w:r>
        <w:t>rclick</w:t>
      </w:r>
      <w:proofErr w:type="spellEnd"/>
      <w:r>
        <w:t xml:space="preserve"> file --- rename</w:t>
      </w:r>
    </w:p>
  </w:comment>
  <w:comment w:id="1750" w:author="Ed Baker" w:date="2016-09-02T09:24:00Z" w:initials="EB">
    <w:p w14:paraId="300394DA" w14:textId="77777777" w:rsidR="00207A97" w:rsidRDefault="00207A97" w:rsidP="00337EA0">
      <w:pPr>
        <w:pStyle w:val="CommentText"/>
      </w:pPr>
      <w:r>
        <w:rPr>
          <w:rStyle w:val="CommentReference"/>
        </w:rPr>
        <w:annotationRef/>
      </w:r>
      <w:r>
        <w:t>Warning received</w:t>
      </w:r>
    </w:p>
    <w:p w14:paraId="1472443E" w14:textId="77777777" w:rsidR="00207A97" w:rsidRPr="00CC4E61" w:rsidRDefault="00207A97" w:rsidP="0033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 xml:space="preserve">/home/nbcommon/env/lib/python2.7/site-packages/matplotlib/__init__.py:1350: </w:t>
      </w:r>
      <w:proofErr w:type="spellStart"/>
      <w:r w:rsidRPr="00CC4E61">
        <w:rPr>
          <w:rFonts w:ascii="Courier New" w:eastAsia="Times New Roman" w:hAnsi="Courier New" w:cs="Courier New"/>
          <w:color w:val="000000"/>
          <w:sz w:val="18"/>
          <w:szCs w:val="18"/>
          <w:lang w:eastAsia="en-GB"/>
        </w:rPr>
        <w:t>UserWarning</w:t>
      </w:r>
      <w:proofErr w:type="spellEnd"/>
      <w:r w:rsidRPr="00CC4E61">
        <w:rPr>
          <w:rFonts w:ascii="Courier New" w:eastAsia="Times New Roman" w:hAnsi="Courier New" w:cs="Courier New"/>
          <w:color w:val="000000"/>
          <w:sz w:val="18"/>
          <w:szCs w:val="18"/>
          <w:lang w:eastAsia="en-GB"/>
        </w:rPr>
        <w:t xml:space="preserve">:  This call to </w:t>
      </w:r>
      <w:proofErr w:type="spellStart"/>
      <w:proofErr w:type="gramStart"/>
      <w:r w:rsidRPr="00CC4E61">
        <w:rPr>
          <w:rFonts w:ascii="Courier New" w:eastAsia="Times New Roman" w:hAnsi="Courier New" w:cs="Courier New"/>
          <w:color w:val="000000"/>
          <w:sz w:val="18"/>
          <w:szCs w:val="18"/>
          <w:lang w:eastAsia="en-GB"/>
        </w:rPr>
        <w:t>matplotlib.use</w:t>
      </w:r>
      <w:proofErr w:type="spellEnd"/>
      <w:r w:rsidRPr="00CC4E61">
        <w:rPr>
          <w:rFonts w:ascii="Courier New" w:eastAsia="Times New Roman" w:hAnsi="Courier New" w:cs="Courier New"/>
          <w:color w:val="000000"/>
          <w:sz w:val="18"/>
          <w:szCs w:val="18"/>
          <w:lang w:eastAsia="en-GB"/>
        </w:rPr>
        <w:t>(</w:t>
      </w:r>
      <w:proofErr w:type="gramEnd"/>
      <w:r w:rsidRPr="00CC4E61">
        <w:rPr>
          <w:rFonts w:ascii="Courier New" w:eastAsia="Times New Roman" w:hAnsi="Courier New" w:cs="Courier New"/>
          <w:color w:val="000000"/>
          <w:sz w:val="18"/>
          <w:szCs w:val="18"/>
          <w:lang w:eastAsia="en-GB"/>
        </w:rPr>
        <w:t>) has no effect</w:t>
      </w:r>
    </w:p>
    <w:p w14:paraId="7EB0B837" w14:textId="77777777" w:rsidR="00207A97" w:rsidRPr="00CC4E61" w:rsidRDefault="00207A97" w:rsidP="0033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because the backend has already been chosen;</w:t>
      </w:r>
    </w:p>
    <w:p w14:paraId="5C9810F0" w14:textId="77777777" w:rsidR="00207A97" w:rsidRPr="00CC4E61" w:rsidRDefault="00207A97" w:rsidP="0033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proofErr w:type="spellStart"/>
      <w:proofErr w:type="gramStart"/>
      <w:r w:rsidRPr="00CC4E61">
        <w:rPr>
          <w:rFonts w:ascii="Courier New" w:eastAsia="Times New Roman" w:hAnsi="Courier New" w:cs="Courier New"/>
          <w:color w:val="000000"/>
          <w:sz w:val="18"/>
          <w:szCs w:val="18"/>
          <w:lang w:eastAsia="en-GB"/>
        </w:rPr>
        <w:t>matplotlib.use</w:t>
      </w:r>
      <w:proofErr w:type="spellEnd"/>
      <w:r w:rsidRPr="00CC4E61">
        <w:rPr>
          <w:rFonts w:ascii="Courier New" w:eastAsia="Times New Roman" w:hAnsi="Courier New" w:cs="Courier New"/>
          <w:color w:val="000000"/>
          <w:sz w:val="18"/>
          <w:szCs w:val="18"/>
          <w:lang w:eastAsia="en-GB"/>
        </w:rPr>
        <w:t>(</w:t>
      </w:r>
      <w:proofErr w:type="gramEnd"/>
      <w:r w:rsidRPr="00CC4E61">
        <w:rPr>
          <w:rFonts w:ascii="Courier New" w:eastAsia="Times New Roman" w:hAnsi="Courier New" w:cs="Courier New"/>
          <w:color w:val="000000"/>
          <w:sz w:val="18"/>
          <w:szCs w:val="18"/>
          <w:lang w:eastAsia="en-GB"/>
        </w:rPr>
        <w:t xml:space="preserve">) must be called *before* </w:t>
      </w:r>
      <w:proofErr w:type="spellStart"/>
      <w:r w:rsidRPr="00CC4E61">
        <w:rPr>
          <w:rFonts w:ascii="Courier New" w:eastAsia="Times New Roman" w:hAnsi="Courier New" w:cs="Courier New"/>
          <w:color w:val="000000"/>
          <w:sz w:val="18"/>
          <w:szCs w:val="18"/>
          <w:lang w:eastAsia="en-GB"/>
        </w:rPr>
        <w:t>pylab</w:t>
      </w:r>
      <w:proofErr w:type="spellEnd"/>
      <w:r w:rsidRPr="00CC4E61">
        <w:rPr>
          <w:rFonts w:ascii="Courier New" w:eastAsia="Times New Roman" w:hAnsi="Courier New" w:cs="Courier New"/>
          <w:color w:val="000000"/>
          <w:sz w:val="18"/>
          <w:szCs w:val="18"/>
          <w:lang w:eastAsia="en-GB"/>
        </w:rPr>
        <w:t xml:space="preserve">, </w:t>
      </w:r>
      <w:proofErr w:type="spellStart"/>
      <w:r w:rsidRPr="00CC4E61">
        <w:rPr>
          <w:rFonts w:ascii="Courier New" w:eastAsia="Times New Roman" w:hAnsi="Courier New" w:cs="Courier New"/>
          <w:color w:val="000000"/>
          <w:sz w:val="18"/>
          <w:szCs w:val="18"/>
          <w:lang w:eastAsia="en-GB"/>
        </w:rPr>
        <w:t>matplotlib.pyplot</w:t>
      </w:r>
      <w:proofErr w:type="spellEnd"/>
      <w:r w:rsidRPr="00CC4E61">
        <w:rPr>
          <w:rFonts w:ascii="Courier New" w:eastAsia="Times New Roman" w:hAnsi="Courier New" w:cs="Courier New"/>
          <w:color w:val="000000"/>
          <w:sz w:val="18"/>
          <w:szCs w:val="18"/>
          <w:lang w:eastAsia="en-GB"/>
        </w:rPr>
        <w:t>,</w:t>
      </w:r>
    </w:p>
    <w:p w14:paraId="50CEA3E0" w14:textId="77777777" w:rsidR="00207A97" w:rsidRPr="00CC4E61" w:rsidRDefault="00207A97" w:rsidP="0033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 xml:space="preserve">or </w:t>
      </w:r>
      <w:proofErr w:type="spellStart"/>
      <w:proofErr w:type="gramStart"/>
      <w:r w:rsidRPr="00CC4E61">
        <w:rPr>
          <w:rFonts w:ascii="Courier New" w:eastAsia="Times New Roman" w:hAnsi="Courier New" w:cs="Courier New"/>
          <w:color w:val="000000"/>
          <w:sz w:val="18"/>
          <w:szCs w:val="18"/>
          <w:lang w:eastAsia="en-GB"/>
        </w:rPr>
        <w:t>matplotlib.backends</w:t>
      </w:r>
      <w:proofErr w:type="spellEnd"/>
      <w:proofErr w:type="gramEnd"/>
      <w:r w:rsidRPr="00CC4E61">
        <w:rPr>
          <w:rFonts w:ascii="Courier New" w:eastAsia="Times New Roman" w:hAnsi="Courier New" w:cs="Courier New"/>
          <w:color w:val="000000"/>
          <w:sz w:val="18"/>
          <w:szCs w:val="18"/>
          <w:lang w:eastAsia="en-GB"/>
        </w:rPr>
        <w:t xml:space="preserve"> is imported for the first time.</w:t>
      </w:r>
    </w:p>
    <w:p w14:paraId="2271964D" w14:textId="77777777" w:rsidR="00207A97" w:rsidRPr="00CC4E61" w:rsidRDefault="00207A97" w:rsidP="0033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p>
    <w:p w14:paraId="7A9FDE36" w14:textId="77777777" w:rsidR="00207A97" w:rsidRPr="00CC4E61" w:rsidRDefault="00207A97" w:rsidP="0033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 xml:space="preserve">  </w:t>
      </w:r>
      <w:proofErr w:type="spellStart"/>
      <w:proofErr w:type="gramStart"/>
      <w:r w:rsidRPr="00CC4E61">
        <w:rPr>
          <w:rFonts w:ascii="Courier New" w:eastAsia="Times New Roman" w:hAnsi="Courier New" w:cs="Courier New"/>
          <w:color w:val="000000"/>
          <w:sz w:val="18"/>
          <w:szCs w:val="18"/>
          <w:lang w:eastAsia="en-GB"/>
        </w:rPr>
        <w:t>warnings.warn</w:t>
      </w:r>
      <w:proofErr w:type="spellEnd"/>
      <w:proofErr w:type="gramEnd"/>
      <w:r w:rsidRPr="00CC4E61">
        <w:rPr>
          <w:rFonts w:ascii="Courier New" w:eastAsia="Times New Roman" w:hAnsi="Courier New" w:cs="Courier New"/>
          <w:color w:val="000000"/>
          <w:sz w:val="18"/>
          <w:szCs w:val="18"/>
          <w:lang w:eastAsia="en-GB"/>
        </w:rPr>
        <w:t>(_</w:t>
      </w:r>
      <w:proofErr w:type="spellStart"/>
      <w:r w:rsidRPr="00CC4E61">
        <w:rPr>
          <w:rFonts w:ascii="Courier New" w:eastAsia="Times New Roman" w:hAnsi="Courier New" w:cs="Courier New"/>
          <w:color w:val="000000"/>
          <w:sz w:val="18"/>
          <w:szCs w:val="18"/>
          <w:lang w:eastAsia="en-GB"/>
        </w:rPr>
        <w:t>use_error_msg</w:t>
      </w:r>
      <w:proofErr w:type="spellEnd"/>
      <w:r w:rsidRPr="00CC4E61">
        <w:rPr>
          <w:rFonts w:ascii="Courier New" w:eastAsia="Times New Roman" w:hAnsi="Courier New" w:cs="Courier New"/>
          <w:color w:val="000000"/>
          <w:sz w:val="18"/>
          <w:szCs w:val="18"/>
          <w:lang w:eastAsia="en-GB"/>
        </w:rPr>
        <w:t>)</w:t>
      </w:r>
    </w:p>
    <w:p w14:paraId="621CC071" w14:textId="77777777" w:rsidR="00207A97" w:rsidRDefault="00207A97" w:rsidP="00337EA0">
      <w:pPr>
        <w:pStyle w:val="CommentText"/>
      </w:pPr>
    </w:p>
  </w:comment>
  <w:comment w:id="1761" w:author="Ed Baker" w:date="2016-09-02T09:24:00Z" w:initials="EB">
    <w:p w14:paraId="040F8E97" w14:textId="77777777" w:rsidR="00207A97" w:rsidRDefault="00207A97" w:rsidP="00337EA0">
      <w:pPr>
        <w:pStyle w:val="CommentText"/>
      </w:pPr>
      <w:r>
        <w:rPr>
          <w:rStyle w:val="CommentReference"/>
        </w:rPr>
        <w:annotationRef/>
      </w:r>
      <w:r>
        <w:t>Typo removed extra 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0455E7" w15:done="0"/>
  <w15:commentEx w15:paraId="6F9B8FCE" w15:done="0"/>
  <w15:commentEx w15:paraId="093853F7" w15:done="0"/>
  <w15:commentEx w15:paraId="40C5CFB6" w15:paraIdParent="093853F7" w15:done="0"/>
  <w15:commentEx w15:paraId="0423D506" w15:done="0"/>
  <w15:commentEx w15:paraId="55EBAA56" w15:done="0"/>
  <w15:commentEx w15:paraId="284829CE" w15:done="0"/>
  <w15:commentEx w15:paraId="12CD05F3" w15:done="0"/>
  <w15:commentEx w15:paraId="7462A83F" w15:done="0"/>
  <w15:commentEx w15:paraId="57C624D2" w15:done="0"/>
  <w15:commentEx w15:paraId="716AF9F1" w15:done="0"/>
  <w15:commentEx w15:paraId="621CC071" w15:done="0"/>
  <w15:commentEx w15:paraId="040F8E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0455E7" w16cid:durableId="1DD9FE50"/>
  <w16cid:commentId w16cid:paraId="6F9B8FCE" w16cid:durableId="1DD9FE51"/>
  <w16cid:commentId w16cid:paraId="093853F7" w16cid:durableId="1DD9FE52"/>
  <w16cid:commentId w16cid:paraId="40C5CFB6" w16cid:durableId="1DD9FE53"/>
  <w16cid:commentId w16cid:paraId="0423D506" w16cid:durableId="1DD9FE54"/>
  <w16cid:commentId w16cid:paraId="55EBAA56" w16cid:durableId="1DD9FE58"/>
  <w16cid:commentId w16cid:paraId="284829CE" w16cid:durableId="1DD9FE59"/>
  <w16cid:commentId w16cid:paraId="12CD05F3" w16cid:durableId="1DD9FE5A"/>
  <w16cid:commentId w16cid:paraId="7462A83F" w16cid:durableId="1DD9FE5B"/>
  <w16cid:commentId w16cid:paraId="57C624D2" w16cid:durableId="1DD9FE5C"/>
  <w16cid:commentId w16cid:paraId="716AF9F1" w16cid:durableId="1DDBB6D6"/>
  <w16cid:commentId w16cid:paraId="621CC071" w16cid:durableId="1DDBB6D5"/>
  <w16cid:commentId w16cid:paraId="040F8E97" w16cid:durableId="1DDBB6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525F3B" w14:textId="77777777" w:rsidR="00207A97" w:rsidRDefault="00207A97" w:rsidP="003A2A1E">
      <w:pPr>
        <w:spacing w:after="0" w:line="240" w:lineRule="auto"/>
      </w:pPr>
      <w:r>
        <w:separator/>
      </w:r>
    </w:p>
  </w:endnote>
  <w:endnote w:type="continuationSeparator" w:id="0">
    <w:p w14:paraId="56B4C03D" w14:textId="77777777" w:rsidR="00207A97" w:rsidRDefault="00207A97" w:rsidP="003A2A1E">
      <w:pPr>
        <w:spacing w:after="0" w:line="240" w:lineRule="auto"/>
      </w:pPr>
      <w:r>
        <w:continuationSeparator/>
      </w:r>
    </w:p>
  </w:endnote>
  <w:endnote w:type="continuationNotice" w:id="1">
    <w:p w14:paraId="7EA1E0F0" w14:textId="77777777" w:rsidR="00207A97" w:rsidRDefault="00207A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2FA69" w14:textId="77777777" w:rsidR="00207A97" w:rsidRDefault="00207A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2905F" w14:textId="5B6942B3" w:rsidR="00207A97" w:rsidRDefault="00207A97">
    <w:pPr>
      <w:pStyle w:val="Footer"/>
    </w:pPr>
    <w:r>
      <w:rPr>
        <w:noProof/>
        <w:lang w:eastAsia="en-GB"/>
      </w:rPr>
      <mc:AlternateContent>
        <mc:Choice Requires="wps">
          <w:drawing>
            <wp:anchor distT="0" distB="0" distL="114300" distR="114300" simplePos="0" relativeHeight="251658240" behindDoc="0" locked="0" layoutInCell="1" allowOverlap="1" wp14:anchorId="7030A956" wp14:editId="6C981D79">
              <wp:simplePos x="0" y="0"/>
              <wp:positionH relativeFrom="page">
                <wp:posOffset>0</wp:posOffset>
              </wp:positionH>
              <wp:positionV relativeFrom="page">
                <wp:posOffset>10227945</wp:posOffset>
              </wp:positionV>
              <wp:extent cx="7560310" cy="273050"/>
              <wp:effectExtent l="0" t="0" r="0" b="12700"/>
              <wp:wrapNone/>
              <wp:docPr id="14" name="TextContentMarkingPrimaryFooterSection1-" descr="{&quot;HashCode&quot;:269651335,&quot;Height&quot;:841,&quot;Width&quot;:595}"/>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EF20902" w14:textId="21423ADA" w:rsidR="00207A97" w:rsidRPr="00D80185" w:rsidRDefault="00207A97" w:rsidP="00D80185">
                          <w:pPr>
                            <w:spacing w:after="0"/>
                            <w:rPr>
                              <w:rFonts w:ascii="Calibri" w:hAnsi="Calibri" w:cs="Calibri"/>
                              <w:color w:val="000000"/>
                            </w:rPr>
                          </w:pP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030A956" id="_x0000_t202" coordsize="21600,21600" o:spt="202" path="m,l,21600r21600,l21600,xe">
              <v:stroke joinstyle="miter"/>
              <v:path gradientshapeok="t" o:connecttype="rect"/>
            </v:shapetype>
            <v:shape id="TextContentMarkingPrimaryFooterSection1-" o:spid="_x0000_s1040" type="#_x0000_t202" alt="{&quot;HashCode&quot;:269651335,&quot;Height&quot;:841,&quot;Width&quot;:595}" style="position:absolute;margin-left:0;margin-top:805.35pt;width:595.3pt;height:21.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" filled="f" stroked="f" strokeweight=".5pt">
              <v:textbox inset="20pt,0,,0">
                <w:txbxContent>
                  <w:p w14:paraId="2EF20902" w14:textId="21423ADA" w:rsidR="00207A97" w:rsidRPr="00D80185" w:rsidRDefault="00207A97" w:rsidP="00D80185">
                    <w:pPr>
                      <w:spacing w:after="0"/>
                      <w:rPr>
                        <w:rFonts w:ascii="Calibri" w:hAnsi="Calibri" w:cs="Calibri"/>
                        <w:color w:val="000000"/>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6FCB0" w14:textId="4640ACEB" w:rsidR="00207A97" w:rsidRDefault="00207A97">
    <w:pPr>
      <w:pStyle w:val="Footer"/>
    </w:pPr>
    <w:r>
      <w:rPr>
        <w:noProof/>
        <w:lang w:eastAsia="en-GB"/>
      </w:rPr>
      <mc:AlternateContent>
        <mc:Choice Requires="wps">
          <w:drawing>
            <wp:anchor distT="0" distB="0" distL="114300" distR="114300" simplePos="0" relativeHeight="251658241" behindDoc="0" locked="0" layoutInCell="1" allowOverlap="1" wp14:anchorId="3A36A09E" wp14:editId="6A90BBEE">
              <wp:simplePos x="0" y="0"/>
              <wp:positionH relativeFrom="page">
                <wp:posOffset>0</wp:posOffset>
              </wp:positionH>
              <wp:positionV relativeFrom="page">
                <wp:posOffset>10227945</wp:posOffset>
              </wp:positionV>
              <wp:extent cx="7560310" cy="273050"/>
              <wp:effectExtent l="0" t="0" r="0" b="12700"/>
              <wp:wrapNone/>
              <wp:docPr id="15" name="TextContentMarkingFirstPageFooterSection1-" descr="{&quot;HashCode&quot;:269651335,&quot;Height&quot;:841,&quot;Width&quot;:595}"/>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47522C" w14:textId="04D88761" w:rsidR="00207A97" w:rsidRPr="00D80185" w:rsidRDefault="00207A97" w:rsidP="00D80185">
                          <w:pPr>
                            <w:spacing w:after="0"/>
                            <w:rPr>
                              <w:rFonts w:ascii="Calibri" w:hAnsi="Calibri" w:cs="Calibri"/>
                              <w:color w:val="000000"/>
                            </w:rPr>
                          </w:pP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3A36A09E" id="_x0000_t202" coordsize="21600,21600" o:spt="202" path="m,l,21600r21600,l21600,xe">
              <v:stroke joinstyle="miter"/>
              <v:path gradientshapeok="t" o:connecttype="rect"/>
            </v:shapetype>
            <v:shape id="TextContentMarkingFirstPageFooterSection1-" o:spid="_x0000_s1041" type="#_x0000_t202" alt="{&quot;HashCode&quot;:269651335,&quot;Height&quot;:841,&quot;Width&quot;:595}" style="position:absolute;margin-left:0;margin-top:805.35pt;width:595.3pt;height:21.5pt;z-index:251658241;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" filled="f" stroked="f" strokeweight=".5pt">
              <v:textbox inset="20pt,0,,0">
                <w:txbxContent>
                  <w:p w14:paraId="5947522C" w14:textId="04D88761" w:rsidR="00207A97" w:rsidRPr="00D80185" w:rsidRDefault="00207A97" w:rsidP="00D80185">
                    <w:pPr>
                      <w:spacing w:after="0"/>
                      <w:rPr>
                        <w:rFonts w:ascii="Calibri" w:hAnsi="Calibri" w:cs="Calibri"/>
                        <w:color w:val="00000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48E0A" w14:textId="77777777" w:rsidR="00207A97" w:rsidRDefault="00207A97" w:rsidP="003A2A1E">
      <w:pPr>
        <w:spacing w:after="0" w:line="240" w:lineRule="auto"/>
      </w:pPr>
      <w:r>
        <w:separator/>
      </w:r>
    </w:p>
  </w:footnote>
  <w:footnote w:type="continuationSeparator" w:id="0">
    <w:p w14:paraId="541C58AD" w14:textId="77777777" w:rsidR="00207A97" w:rsidRDefault="00207A97" w:rsidP="003A2A1E">
      <w:pPr>
        <w:spacing w:after="0" w:line="240" w:lineRule="auto"/>
      </w:pPr>
      <w:r>
        <w:continuationSeparator/>
      </w:r>
    </w:p>
  </w:footnote>
  <w:footnote w:type="continuationNotice" w:id="1">
    <w:p w14:paraId="5C13327E" w14:textId="77777777" w:rsidR="00207A97" w:rsidRDefault="00207A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C6066A" w14:textId="77777777" w:rsidR="00207A97" w:rsidRDefault="00207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F2D3C" w14:textId="77777777" w:rsidR="00207A97" w:rsidRDefault="0020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D0E8B" w14:textId="77777777" w:rsidR="00207A97" w:rsidRDefault="00207A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272E"/>
    <w:multiLevelType w:val="hybridMultilevel"/>
    <w:tmpl w:val="71847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3A732C"/>
    <w:multiLevelType w:val="hybridMultilevel"/>
    <w:tmpl w:val="8224088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08090019">
      <w:start w:val="1"/>
      <w:numFmt w:val="lowerLetter"/>
      <w:lvlText w:val="%5."/>
      <w:lvlJc w:val="left"/>
      <w:pPr>
        <w:ind w:left="7144" w:hanging="360"/>
      </w:p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2" w15:restartNumberingAfterBreak="0">
    <w:nsid w:val="0F085D49"/>
    <w:multiLevelType w:val="hybridMultilevel"/>
    <w:tmpl w:val="F942D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3B44F9"/>
    <w:multiLevelType w:val="hybridMultilevel"/>
    <w:tmpl w:val="A74A72C2"/>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4" w15:restartNumberingAfterBreak="0">
    <w:nsid w:val="167C5431"/>
    <w:multiLevelType w:val="hybridMultilevel"/>
    <w:tmpl w:val="64126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746C6"/>
    <w:multiLevelType w:val="hybridMultilevel"/>
    <w:tmpl w:val="BCBAB2D6"/>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E10E3B"/>
    <w:multiLevelType w:val="hybridMultilevel"/>
    <w:tmpl w:val="33106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8E1E19"/>
    <w:multiLevelType w:val="hybridMultilevel"/>
    <w:tmpl w:val="CCA8C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D74C52"/>
    <w:multiLevelType w:val="hybridMultilevel"/>
    <w:tmpl w:val="3D509098"/>
    <w:lvl w:ilvl="0" w:tplc="34C01E2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5216EF"/>
    <w:multiLevelType w:val="hybridMultilevel"/>
    <w:tmpl w:val="F280D4B8"/>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0" w15:restartNumberingAfterBreak="0">
    <w:nsid w:val="3021136B"/>
    <w:multiLevelType w:val="hybridMultilevel"/>
    <w:tmpl w:val="50646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12" w15:restartNumberingAfterBreak="0">
    <w:nsid w:val="32F361B0"/>
    <w:multiLevelType w:val="hybridMultilevel"/>
    <w:tmpl w:val="E55A2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093AB8"/>
    <w:multiLevelType w:val="hybridMultilevel"/>
    <w:tmpl w:val="C48E369E"/>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4" w15:restartNumberingAfterBreak="0">
    <w:nsid w:val="3B3B74DD"/>
    <w:multiLevelType w:val="hybridMultilevel"/>
    <w:tmpl w:val="47028114"/>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5" w15:restartNumberingAfterBreak="0">
    <w:nsid w:val="3BF31787"/>
    <w:multiLevelType w:val="hybridMultilevel"/>
    <w:tmpl w:val="5066D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605C65"/>
    <w:multiLevelType w:val="hybridMultilevel"/>
    <w:tmpl w:val="C770C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A53F15"/>
    <w:multiLevelType w:val="hybridMultilevel"/>
    <w:tmpl w:val="7B06162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5E1EFF2E">
      <w:start w:val="1"/>
      <w:numFmt w:val="decimal"/>
      <w:lvlText w:val="%5."/>
      <w:lvlJc w:val="left"/>
      <w:pPr>
        <w:ind w:left="7144" w:hanging="360"/>
      </w:pPr>
      <w:rPr>
        <w:rFonts w:hint="default"/>
      </w:r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8"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827762"/>
    <w:multiLevelType w:val="hybridMultilevel"/>
    <w:tmpl w:val="C47C68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64265C"/>
    <w:multiLevelType w:val="hybridMultilevel"/>
    <w:tmpl w:val="C6C4D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8A0113"/>
    <w:multiLevelType w:val="hybridMultilevel"/>
    <w:tmpl w:val="29027A66"/>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23" w15:restartNumberingAfterBreak="0">
    <w:nsid w:val="67EF10AF"/>
    <w:multiLevelType w:val="hybridMultilevel"/>
    <w:tmpl w:val="8FB20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34193D"/>
    <w:multiLevelType w:val="hybridMultilevel"/>
    <w:tmpl w:val="165E7E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5AF0C2A"/>
    <w:multiLevelType w:val="hybridMultilevel"/>
    <w:tmpl w:val="A63264EC"/>
    <w:lvl w:ilvl="0" w:tplc="1F24EE90">
      <w:start w:val="1"/>
      <w:numFmt w:val="decimal"/>
      <w:lvlText w:val="%1."/>
      <w:lvlJc w:val="lef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26"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6"/>
  </w:num>
  <w:num w:numId="2">
    <w:abstractNumId w:val="8"/>
  </w:num>
  <w:num w:numId="3">
    <w:abstractNumId w:val="10"/>
  </w:num>
  <w:num w:numId="4">
    <w:abstractNumId w:val="5"/>
  </w:num>
  <w:num w:numId="5">
    <w:abstractNumId w:val="14"/>
  </w:num>
  <w:num w:numId="6">
    <w:abstractNumId w:val="9"/>
  </w:num>
  <w:num w:numId="7">
    <w:abstractNumId w:val="26"/>
  </w:num>
  <w:num w:numId="8">
    <w:abstractNumId w:val="19"/>
  </w:num>
  <w:num w:numId="9">
    <w:abstractNumId w:val="25"/>
  </w:num>
  <w:num w:numId="10">
    <w:abstractNumId w:val="22"/>
  </w:num>
  <w:num w:numId="11">
    <w:abstractNumId w:val="1"/>
  </w:num>
  <w:num w:numId="12">
    <w:abstractNumId w:val="17"/>
  </w:num>
  <w:num w:numId="13">
    <w:abstractNumId w:val="3"/>
  </w:num>
  <w:num w:numId="14">
    <w:abstractNumId w:val="13"/>
  </w:num>
  <w:num w:numId="15">
    <w:abstractNumId w:val="11"/>
  </w:num>
  <w:num w:numId="16">
    <w:abstractNumId w:val="2"/>
  </w:num>
  <w:num w:numId="17">
    <w:abstractNumId w:val="18"/>
  </w:num>
  <w:num w:numId="18">
    <w:abstractNumId w:val="20"/>
  </w:num>
  <w:num w:numId="19">
    <w:abstractNumId w:val="0"/>
  </w:num>
  <w:num w:numId="20">
    <w:abstractNumId w:val="21"/>
  </w:num>
  <w:num w:numId="21">
    <w:abstractNumId w:val="7"/>
  </w:num>
  <w:num w:numId="22">
    <w:abstractNumId w:val="23"/>
  </w:num>
  <w:num w:numId="23">
    <w:abstractNumId w:val="6"/>
  </w:num>
  <w:num w:numId="24">
    <w:abstractNumId w:val="24"/>
  </w:num>
  <w:num w:numId="25">
    <w:abstractNumId w:val="4"/>
  </w:num>
  <w:num w:numId="26">
    <w:abstractNumId w:val="15"/>
  </w:num>
  <w:num w:numId="2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w Fryer (@DEEPFAT)">
    <w15:presenceInfo w15:providerId="AD" w15:userId="S-1-5-21-1721254763-462695806-1538882281-2803118"/>
  </w15:person>
  <w15:person w15:author="Frances Tibble">
    <w15:presenceInfo w15:providerId="AD" w15:userId="S0030000A48783AD@LIVE.COM"/>
  </w15:person>
  <w15:person w15:author="Ed Baker">
    <w15:presenceInfo w15:providerId="None" w15:userId="Ed Ba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markup="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BEB"/>
    <w:rsid w:val="00001152"/>
    <w:rsid w:val="00002487"/>
    <w:rsid w:val="00006F52"/>
    <w:rsid w:val="00010B8C"/>
    <w:rsid w:val="000119CA"/>
    <w:rsid w:val="00020047"/>
    <w:rsid w:val="00021A56"/>
    <w:rsid w:val="000223CA"/>
    <w:rsid w:val="000234D8"/>
    <w:rsid w:val="00024966"/>
    <w:rsid w:val="000256C4"/>
    <w:rsid w:val="00036979"/>
    <w:rsid w:val="0003751C"/>
    <w:rsid w:val="00040BEB"/>
    <w:rsid w:val="000426AD"/>
    <w:rsid w:val="00044F88"/>
    <w:rsid w:val="00045AC7"/>
    <w:rsid w:val="00051863"/>
    <w:rsid w:val="00051FEF"/>
    <w:rsid w:val="00056205"/>
    <w:rsid w:val="00062158"/>
    <w:rsid w:val="00070460"/>
    <w:rsid w:val="0007222A"/>
    <w:rsid w:val="00073CD3"/>
    <w:rsid w:val="00082283"/>
    <w:rsid w:val="00082765"/>
    <w:rsid w:val="00085336"/>
    <w:rsid w:val="00085C81"/>
    <w:rsid w:val="00085F56"/>
    <w:rsid w:val="00091669"/>
    <w:rsid w:val="000933D4"/>
    <w:rsid w:val="00096635"/>
    <w:rsid w:val="000975A6"/>
    <w:rsid w:val="000A09DF"/>
    <w:rsid w:val="000A0E0A"/>
    <w:rsid w:val="000A6792"/>
    <w:rsid w:val="000B304F"/>
    <w:rsid w:val="000B7503"/>
    <w:rsid w:val="000C1D94"/>
    <w:rsid w:val="000C250A"/>
    <w:rsid w:val="000C3F29"/>
    <w:rsid w:val="000C5C1A"/>
    <w:rsid w:val="000D0CAC"/>
    <w:rsid w:val="000D54B1"/>
    <w:rsid w:val="000D6B98"/>
    <w:rsid w:val="000D7AE0"/>
    <w:rsid w:val="000E3E2E"/>
    <w:rsid w:val="000E5B99"/>
    <w:rsid w:val="000E683B"/>
    <w:rsid w:val="000F3FEA"/>
    <w:rsid w:val="000F4430"/>
    <w:rsid w:val="000F5353"/>
    <w:rsid w:val="000F5A99"/>
    <w:rsid w:val="000F70B0"/>
    <w:rsid w:val="000F7909"/>
    <w:rsid w:val="001039BE"/>
    <w:rsid w:val="0010400E"/>
    <w:rsid w:val="001056DE"/>
    <w:rsid w:val="001116B3"/>
    <w:rsid w:val="00113342"/>
    <w:rsid w:val="00115E76"/>
    <w:rsid w:val="0011626E"/>
    <w:rsid w:val="00120A04"/>
    <w:rsid w:val="0012369C"/>
    <w:rsid w:val="001266AC"/>
    <w:rsid w:val="00127042"/>
    <w:rsid w:val="00127F01"/>
    <w:rsid w:val="00134A7C"/>
    <w:rsid w:val="00136C10"/>
    <w:rsid w:val="00137D01"/>
    <w:rsid w:val="00142E8B"/>
    <w:rsid w:val="001503EE"/>
    <w:rsid w:val="0015072F"/>
    <w:rsid w:val="001521B3"/>
    <w:rsid w:val="00153B0B"/>
    <w:rsid w:val="00154999"/>
    <w:rsid w:val="00160A27"/>
    <w:rsid w:val="00160B52"/>
    <w:rsid w:val="00160E2B"/>
    <w:rsid w:val="0016208B"/>
    <w:rsid w:val="00163C0A"/>
    <w:rsid w:val="001648AD"/>
    <w:rsid w:val="00164A89"/>
    <w:rsid w:val="00171EF5"/>
    <w:rsid w:val="00174056"/>
    <w:rsid w:val="0018564E"/>
    <w:rsid w:val="001875C7"/>
    <w:rsid w:val="00187DF4"/>
    <w:rsid w:val="00191FDE"/>
    <w:rsid w:val="00194230"/>
    <w:rsid w:val="00194CC1"/>
    <w:rsid w:val="001A25FC"/>
    <w:rsid w:val="001A5071"/>
    <w:rsid w:val="001B777F"/>
    <w:rsid w:val="001C2B62"/>
    <w:rsid w:val="001C3970"/>
    <w:rsid w:val="001C5AF7"/>
    <w:rsid w:val="001D350B"/>
    <w:rsid w:val="001D470E"/>
    <w:rsid w:val="001D613A"/>
    <w:rsid w:val="001E1AB7"/>
    <w:rsid w:val="001E4E1B"/>
    <w:rsid w:val="001E5989"/>
    <w:rsid w:val="001E6BF4"/>
    <w:rsid w:val="001F29B8"/>
    <w:rsid w:val="001F57E4"/>
    <w:rsid w:val="00200243"/>
    <w:rsid w:val="002004B7"/>
    <w:rsid w:val="002025FC"/>
    <w:rsid w:val="00207A97"/>
    <w:rsid w:val="00210605"/>
    <w:rsid w:val="0021166D"/>
    <w:rsid w:val="00211DE1"/>
    <w:rsid w:val="00213E9E"/>
    <w:rsid w:val="0021474D"/>
    <w:rsid w:val="00216873"/>
    <w:rsid w:val="002170FA"/>
    <w:rsid w:val="00217973"/>
    <w:rsid w:val="0022188C"/>
    <w:rsid w:val="00221D54"/>
    <w:rsid w:val="00225747"/>
    <w:rsid w:val="002263C5"/>
    <w:rsid w:val="002300F8"/>
    <w:rsid w:val="002322DD"/>
    <w:rsid w:val="00234E9E"/>
    <w:rsid w:val="00235A6A"/>
    <w:rsid w:val="0023758C"/>
    <w:rsid w:val="00243BAC"/>
    <w:rsid w:val="00247BC1"/>
    <w:rsid w:val="00247C5F"/>
    <w:rsid w:val="00252F40"/>
    <w:rsid w:val="00257E3A"/>
    <w:rsid w:val="00265787"/>
    <w:rsid w:val="00266D1B"/>
    <w:rsid w:val="00267332"/>
    <w:rsid w:val="0026736D"/>
    <w:rsid w:val="002674E1"/>
    <w:rsid w:val="00274E0E"/>
    <w:rsid w:val="00275AC1"/>
    <w:rsid w:val="0028654F"/>
    <w:rsid w:val="0028747D"/>
    <w:rsid w:val="00287FB0"/>
    <w:rsid w:val="00293CE2"/>
    <w:rsid w:val="00296589"/>
    <w:rsid w:val="002A12E7"/>
    <w:rsid w:val="002A3BEB"/>
    <w:rsid w:val="002A67C8"/>
    <w:rsid w:val="002A7D8D"/>
    <w:rsid w:val="002B7611"/>
    <w:rsid w:val="002C4C93"/>
    <w:rsid w:val="002C5842"/>
    <w:rsid w:val="002D394E"/>
    <w:rsid w:val="002D55B7"/>
    <w:rsid w:val="002D57D4"/>
    <w:rsid w:val="002E14C5"/>
    <w:rsid w:val="002E230C"/>
    <w:rsid w:val="002E376F"/>
    <w:rsid w:val="002E5CAB"/>
    <w:rsid w:val="002E7266"/>
    <w:rsid w:val="002F1A5D"/>
    <w:rsid w:val="002F3ABC"/>
    <w:rsid w:val="002F5BC1"/>
    <w:rsid w:val="00301E2C"/>
    <w:rsid w:val="00304462"/>
    <w:rsid w:val="0031497F"/>
    <w:rsid w:val="00321271"/>
    <w:rsid w:val="003321B9"/>
    <w:rsid w:val="00337EA0"/>
    <w:rsid w:val="00340683"/>
    <w:rsid w:val="00340D71"/>
    <w:rsid w:val="00341F3C"/>
    <w:rsid w:val="00343FF8"/>
    <w:rsid w:val="003478A7"/>
    <w:rsid w:val="0035307F"/>
    <w:rsid w:val="00353419"/>
    <w:rsid w:val="00353DD4"/>
    <w:rsid w:val="003654A1"/>
    <w:rsid w:val="003801C8"/>
    <w:rsid w:val="00383112"/>
    <w:rsid w:val="0038478D"/>
    <w:rsid w:val="00386A68"/>
    <w:rsid w:val="00386D10"/>
    <w:rsid w:val="00386E95"/>
    <w:rsid w:val="00387EC1"/>
    <w:rsid w:val="00391E87"/>
    <w:rsid w:val="00395D45"/>
    <w:rsid w:val="00396889"/>
    <w:rsid w:val="003A0188"/>
    <w:rsid w:val="003A2A1E"/>
    <w:rsid w:val="003A4B3A"/>
    <w:rsid w:val="003A561A"/>
    <w:rsid w:val="003B24A2"/>
    <w:rsid w:val="003B53BA"/>
    <w:rsid w:val="003C0A9A"/>
    <w:rsid w:val="003C1374"/>
    <w:rsid w:val="003C215A"/>
    <w:rsid w:val="003C53DC"/>
    <w:rsid w:val="003C5E26"/>
    <w:rsid w:val="003C68C8"/>
    <w:rsid w:val="003D0DD0"/>
    <w:rsid w:val="003D1821"/>
    <w:rsid w:val="003D2E25"/>
    <w:rsid w:val="003D44BC"/>
    <w:rsid w:val="003D7829"/>
    <w:rsid w:val="003D7A4D"/>
    <w:rsid w:val="003E0274"/>
    <w:rsid w:val="003E63A7"/>
    <w:rsid w:val="003F2CCC"/>
    <w:rsid w:val="0040249F"/>
    <w:rsid w:val="00404A11"/>
    <w:rsid w:val="00412E32"/>
    <w:rsid w:val="00413347"/>
    <w:rsid w:val="00417ADE"/>
    <w:rsid w:val="00421614"/>
    <w:rsid w:val="004218FD"/>
    <w:rsid w:val="00421B77"/>
    <w:rsid w:val="00426661"/>
    <w:rsid w:val="00426B25"/>
    <w:rsid w:val="004347EA"/>
    <w:rsid w:val="00436D0D"/>
    <w:rsid w:val="00440102"/>
    <w:rsid w:val="00443486"/>
    <w:rsid w:val="00445463"/>
    <w:rsid w:val="004459A4"/>
    <w:rsid w:val="004560E7"/>
    <w:rsid w:val="00457AA2"/>
    <w:rsid w:val="00460C8C"/>
    <w:rsid w:val="00464798"/>
    <w:rsid w:val="00465D68"/>
    <w:rsid w:val="00472012"/>
    <w:rsid w:val="004721E6"/>
    <w:rsid w:val="004735D8"/>
    <w:rsid w:val="004736BD"/>
    <w:rsid w:val="00484222"/>
    <w:rsid w:val="00492180"/>
    <w:rsid w:val="004A3272"/>
    <w:rsid w:val="004A7161"/>
    <w:rsid w:val="004A71A5"/>
    <w:rsid w:val="004B2BA2"/>
    <w:rsid w:val="004B4F57"/>
    <w:rsid w:val="004B53E3"/>
    <w:rsid w:val="004C0D16"/>
    <w:rsid w:val="004C168A"/>
    <w:rsid w:val="004C263B"/>
    <w:rsid w:val="004C67B6"/>
    <w:rsid w:val="004C6EFF"/>
    <w:rsid w:val="004C78E4"/>
    <w:rsid w:val="004C7D5D"/>
    <w:rsid w:val="004D04C5"/>
    <w:rsid w:val="004D0F86"/>
    <w:rsid w:val="004D1EB5"/>
    <w:rsid w:val="004D4923"/>
    <w:rsid w:val="004D502B"/>
    <w:rsid w:val="004E196E"/>
    <w:rsid w:val="004E5412"/>
    <w:rsid w:val="004E654B"/>
    <w:rsid w:val="004E6AF3"/>
    <w:rsid w:val="004E7ADB"/>
    <w:rsid w:val="004E7AFB"/>
    <w:rsid w:val="004F3E9E"/>
    <w:rsid w:val="004F4221"/>
    <w:rsid w:val="004F5D31"/>
    <w:rsid w:val="00500131"/>
    <w:rsid w:val="00504DD0"/>
    <w:rsid w:val="0050571F"/>
    <w:rsid w:val="00510269"/>
    <w:rsid w:val="005204CA"/>
    <w:rsid w:val="00527214"/>
    <w:rsid w:val="00537328"/>
    <w:rsid w:val="005408D9"/>
    <w:rsid w:val="0054093D"/>
    <w:rsid w:val="005418F3"/>
    <w:rsid w:val="0054269B"/>
    <w:rsid w:val="00546CAF"/>
    <w:rsid w:val="005534A1"/>
    <w:rsid w:val="0056599E"/>
    <w:rsid w:val="00582139"/>
    <w:rsid w:val="00582AF6"/>
    <w:rsid w:val="00587D82"/>
    <w:rsid w:val="00590C3C"/>
    <w:rsid w:val="00592F65"/>
    <w:rsid w:val="00595A0E"/>
    <w:rsid w:val="00597D96"/>
    <w:rsid w:val="005A333D"/>
    <w:rsid w:val="005A3830"/>
    <w:rsid w:val="005A3AC2"/>
    <w:rsid w:val="005A5E42"/>
    <w:rsid w:val="005A6156"/>
    <w:rsid w:val="005B177A"/>
    <w:rsid w:val="005B1907"/>
    <w:rsid w:val="005B4295"/>
    <w:rsid w:val="005B63E0"/>
    <w:rsid w:val="005B6684"/>
    <w:rsid w:val="005B6D90"/>
    <w:rsid w:val="005B7085"/>
    <w:rsid w:val="005C29F3"/>
    <w:rsid w:val="005C3BEC"/>
    <w:rsid w:val="005C465E"/>
    <w:rsid w:val="005C4C8A"/>
    <w:rsid w:val="005C7A38"/>
    <w:rsid w:val="005D1AC0"/>
    <w:rsid w:val="005D53B5"/>
    <w:rsid w:val="005D777A"/>
    <w:rsid w:val="005F16D3"/>
    <w:rsid w:val="005F2213"/>
    <w:rsid w:val="00610631"/>
    <w:rsid w:val="006121C8"/>
    <w:rsid w:val="00613F6B"/>
    <w:rsid w:val="00616C4A"/>
    <w:rsid w:val="00616CD9"/>
    <w:rsid w:val="00617211"/>
    <w:rsid w:val="0062040F"/>
    <w:rsid w:val="00621F49"/>
    <w:rsid w:val="00622715"/>
    <w:rsid w:val="00623042"/>
    <w:rsid w:val="006240C1"/>
    <w:rsid w:val="00624832"/>
    <w:rsid w:val="006327D0"/>
    <w:rsid w:val="00637418"/>
    <w:rsid w:val="00646227"/>
    <w:rsid w:val="006514D9"/>
    <w:rsid w:val="0065257A"/>
    <w:rsid w:val="006534EE"/>
    <w:rsid w:val="00661869"/>
    <w:rsid w:val="00662F67"/>
    <w:rsid w:val="00663922"/>
    <w:rsid w:val="00665CD8"/>
    <w:rsid w:val="00672655"/>
    <w:rsid w:val="006768DA"/>
    <w:rsid w:val="00682C64"/>
    <w:rsid w:val="006852CA"/>
    <w:rsid w:val="00685621"/>
    <w:rsid w:val="006949D8"/>
    <w:rsid w:val="006B0CDF"/>
    <w:rsid w:val="006B2CFC"/>
    <w:rsid w:val="006B48CE"/>
    <w:rsid w:val="006C4065"/>
    <w:rsid w:val="006C44BD"/>
    <w:rsid w:val="006C4B6E"/>
    <w:rsid w:val="006C7004"/>
    <w:rsid w:val="006D3321"/>
    <w:rsid w:val="006D4CF7"/>
    <w:rsid w:val="006D5233"/>
    <w:rsid w:val="006D5327"/>
    <w:rsid w:val="006D550B"/>
    <w:rsid w:val="006D7906"/>
    <w:rsid w:val="006E061B"/>
    <w:rsid w:val="006E7916"/>
    <w:rsid w:val="006E7DF6"/>
    <w:rsid w:val="006F14FA"/>
    <w:rsid w:val="006F21A6"/>
    <w:rsid w:val="006F4607"/>
    <w:rsid w:val="00700F42"/>
    <w:rsid w:val="00701193"/>
    <w:rsid w:val="007013E8"/>
    <w:rsid w:val="007022E9"/>
    <w:rsid w:val="00703814"/>
    <w:rsid w:val="00705598"/>
    <w:rsid w:val="00706977"/>
    <w:rsid w:val="00706BD4"/>
    <w:rsid w:val="007070A1"/>
    <w:rsid w:val="00707C9F"/>
    <w:rsid w:val="00712D18"/>
    <w:rsid w:val="00716626"/>
    <w:rsid w:val="00721422"/>
    <w:rsid w:val="00721525"/>
    <w:rsid w:val="00721FEB"/>
    <w:rsid w:val="00724042"/>
    <w:rsid w:val="00725644"/>
    <w:rsid w:val="00731B16"/>
    <w:rsid w:val="00734DF9"/>
    <w:rsid w:val="00735601"/>
    <w:rsid w:val="007432C4"/>
    <w:rsid w:val="00744026"/>
    <w:rsid w:val="0074539C"/>
    <w:rsid w:val="00755EBD"/>
    <w:rsid w:val="007609A8"/>
    <w:rsid w:val="00764325"/>
    <w:rsid w:val="007720F6"/>
    <w:rsid w:val="00773900"/>
    <w:rsid w:val="007746CA"/>
    <w:rsid w:val="00775CD7"/>
    <w:rsid w:val="0077712C"/>
    <w:rsid w:val="00791ADC"/>
    <w:rsid w:val="007920DE"/>
    <w:rsid w:val="00792930"/>
    <w:rsid w:val="00793E11"/>
    <w:rsid w:val="00796246"/>
    <w:rsid w:val="00796AF8"/>
    <w:rsid w:val="007A264A"/>
    <w:rsid w:val="007B00C7"/>
    <w:rsid w:val="007B1F6E"/>
    <w:rsid w:val="007B2020"/>
    <w:rsid w:val="007B665E"/>
    <w:rsid w:val="007C1AB5"/>
    <w:rsid w:val="007C2D2E"/>
    <w:rsid w:val="007C2F15"/>
    <w:rsid w:val="007D31FF"/>
    <w:rsid w:val="007E0F6C"/>
    <w:rsid w:val="007E224E"/>
    <w:rsid w:val="007E6AF8"/>
    <w:rsid w:val="007E7801"/>
    <w:rsid w:val="007F3266"/>
    <w:rsid w:val="0080140A"/>
    <w:rsid w:val="00810938"/>
    <w:rsid w:val="008137D7"/>
    <w:rsid w:val="00814B5C"/>
    <w:rsid w:val="00816A90"/>
    <w:rsid w:val="00817449"/>
    <w:rsid w:val="00826902"/>
    <w:rsid w:val="00827110"/>
    <w:rsid w:val="00834240"/>
    <w:rsid w:val="0083500B"/>
    <w:rsid w:val="0084039C"/>
    <w:rsid w:val="0084630E"/>
    <w:rsid w:val="00855359"/>
    <w:rsid w:val="008602B7"/>
    <w:rsid w:val="008608DE"/>
    <w:rsid w:val="00861B51"/>
    <w:rsid w:val="00863BB1"/>
    <w:rsid w:val="00866F01"/>
    <w:rsid w:val="00867CDF"/>
    <w:rsid w:val="00875DC2"/>
    <w:rsid w:val="00877352"/>
    <w:rsid w:val="0088397D"/>
    <w:rsid w:val="008840A2"/>
    <w:rsid w:val="00884111"/>
    <w:rsid w:val="008856B1"/>
    <w:rsid w:val="008946A1"/>
    <w:rsid w:val="008A136D"/>
    <w:rsid w:val="008A1D28"/>
    <w:rsid w:val="008A2227"/>
    <w:rsid w:val="008A2809"/>
    <w:rsid w:val="008A5AE3"/>
    <w:rsid w:val="008B21F2"/>
    <w:rsid w:val="008B30A4"/>
    <w:rsid w:val="008B5AE6"/>
    <w:rsid w:val="008C36A2"/>
    <w:rsid w:val="008C5044"/>
    <w:rsid w:val="008C510B"/>
    <w:rsid w:val="008D0C8D"/>
    <w:rsid w:val="008D15D9"/>
    <w:rsid w:val="008E094F"/>
    <w:rsid w:val="008E13D3"/>
    <w:rsid w:val="008E3EC7"/>
    <w:rsid w:val="008E4874"/>
    <w:rsid w:val="008E6486"/>
    <w:rsid w:val="008F008E"/>
    <w:rsid w:val="008F38C3"/>
    <w:rsid w:val="008F43F6"/>
    <w:rsid w:val="008F74EB"/>
    <w:rsid w:val="008F7AA8"/>
    <w:rsid w:val="0090410B"/>
    <w:rsid w:val="00905FC4"/>
    <w:rsid w:val="00906B29"/>
    <w:rsid w:val="0090765E"/>
    <w:rsid w:val="00907757"/>
    <w:rsid w:val="00914DC3"/>
    <w:rsid w:val="0091772F"/>
    <w:rsid w:val="00921393"/>
    <w:rsid w:val="00923697"/>
    <w:rsid w:val="0092717A"/>
    <w:rsid w:val="00932D2A"/>
    <w:rsid w:val="00932F75"/>
    <w:rsid w:val="00936E64"/>
    <w:rsid w:val="00942156"/>
    <w:rsid w:val="00946712"/>
    <w:rsid w:val="0096115D"/>
    <w:rsid w:val="00965D9F"/>
    <w:rsid w:val="00966B39"/>
    <w:rsid w:val="009718CA"/>
    <w:rsid w:val="00975D05"/>
    <w:rsid w:val="00975FC6"/>
    <w:rsid w:val="00976E24"/>
    <w:rsid w:val="0098044C"/>
    <w:rsid w:val="00983465"/>
    <w:rsid w:val="00983C41"/>
    <w:rsid w:val="009844D3"/>
    <w:rsid w:val="00985DBA"/>
    <w:rsid w:val="0098744A"/>
    <w:rsid w:val="00997F5B"/>
    <w:rsid w:val="009A2721"/>
    <w:rsid w:val="009A318A"/>
    <w:rsid w:val="009A5886"/>
    <w:rsid w:val="009AF05A"/>
    <w:rsid w:val="009B056C"/>
    <w:rsid w:val="009B1BBA"/>
    <w:rsid w:val="009B4292"/>
    <w:rsid w:val="009C073D"/>
    <w:rsid w:val="009C524C"/>
    <w:rsid w:val="009C76AA"/>
    <w:rsid w:val="009D3B9C"/>
    <w:rsid w:val="009D5144"/>
    <w:rsid w:val="009E2671"/>
    <w:rsid w:val="009E3832"/>
    <w:rsid w:val="009E6E32"/>
    <w:rsid w:val="009F0F0E"/>
    <w:rsid w:val="009F4812"/>
    <w:rsid w:val="009F4BBA"/>
    <w:rsid w:val="009F4D89"/>
    <w:rsid w:val="009F5A5D"/>
    <w:rsid w:val="009F6067"/>
    <w:rsid w:val="009F7976"/>
    <w:rsid w:val="00A00AF4"/>
    <w:rsid w:val="00A0458B"/>
    <w:rsid w:val="00A06B43"/>
    <w:rsid w:val="00A073FD"/>
    <w:rsid w:val="00A07812"/>
    <w:rsid w:val="00A15CDA"/>
    <w:rsid w:val="00A1625A"/>
    <w:rsid w:val="00A175C4"/>
    <w:rsid w:val="00A17923"/>
    <w:rsid w:val="00A20753"/>
    <w:rsid w:val="00A21875"/>
    <w:rsid w:val="00A23446"/>
    <w:rsid w:val="00A24AE2"/>
    <w:rsid w:val="00A31EEC"/>
    <w:rsid w:val="00A359B7"/>
    <w:rsid w:val="00A37BF1"/>
    <w:rsid w:val="00A40336"/>
    <w:rsid w:val="00A420EE"/>
    <w:rsid w:val="00A428A6"/>
    <w:rsid w:val="00A45CE2"/>
    <w:rsid w:val="00A46B3C"/>
    <w:rsid w:val="00A50F6A"/>
    <w:rsid w:val="00A608BA"/>
    <w:rsid w:val="00A628BE"/>
    <w:rsid w:val="00A639EE"/>
    <w:rsid w:val="00A66EE8"/>
    <w:rsid w:val="00A705BB"/>
    <w:rsid w:val="00A724D0"/>
    <w:rsid w:val="00A76661"/>
    <w:rsid w:val="00A8025E"/>
    <w:rsid w:val="00A81AEE"/>
    <w:rsid w:val="00A84104"/>
    <w:rsid w:val="00A925E2"/>
    <w:rsid w:val="00A926C0"/>
    <w:rsid w:val="00A94917"/>
    <w:rsid w:val="00AB154F"/>
    <w:rsid w:val="00AB29D1"/>
    <w:rsid w:val="00AB3390"/>
    <w:rsid w:val="00AB5CB7"/>
    <w:rsid w:val="00AB7E27"/>
    <w:rsid w:val="00AD2608"/>
    <w:rsid w:val="00AD2AD0"/>
    <w:rsid w:val="00AE2CF5"/>
    <w:rsid w:val="00AE3A6A"/>
    <w:rsid w:val="00AF07A9"/>
    <w:rsid w:val="00AF18E5"/>
    <w:rsid w:val="00AF1D06"/>
    <w:rsid w:val="00AF764F"/>
    <w:rsid w:val="00B04AEB"/>
    <w:rsid w:val="00B05465"/>
    <w:rsid w:val="00B07133"/>
    <w:rsid w:val="00B075A9"/>
    <w:rsid w:val="00B11B2C"/>
    <w:rsid w:val="00B13185"/>
    <w:rsid w:val="00B21068"/>
    <w:rsid w:val="00B33B0D"/>
    <w:rsid w:val="00B341DD"/>
    <w:rsid w:val="00B45F46"/>
    <w:rsid w:val="00B50981"/>
    <w:rsid w:val="00B50FEC"/>
    <w:rsid w:val="00B566CF"/>
    <w:rsid w:val="00B56794"/>
    <w:rsid w:val="00B5682A"/>
    <w:rsid w:val="00B63257"/>
    <w:rsid w:val="00B64BAC"/>
    <w:rsid w:val="00B65F59"/>
    <w:rsid w:val="00B671BF"/>
    <w:rsid w:val="00B7337A"/>
    <w:rsid w:val="00B73E8A"/>
    <w:rsid w:val="00B74B9C"/>
    <w:rsid w:val="00B768DE"/>
    <w:rsid w:val="00B77E8F"/>
    <w:rsid w:val="00B81FBF"/>
    <w:rsid w:val="00B820C9"/>
    <w:rsid w:val="00B84522"/>
    <w:rsid w:val="00B9310D"/>
    <w:rsid w:val="00B96374"/>
    <w:rsid w:val="00B97198"/>
    <w:rsid w:val="00BA005A"/>
    <w:rsid w:val="00BA274F"/>
    <w:rsid w:val="00BA665F"/>
    <w:rsid w:val="00BB0A39"/>
    <w:rsid w:val="00BB7E73"/>
    <w:rsid w:val="00BC45CC"/>
    <w:rsid w:val="00BC4958"/>
    <w:rsid w:val="00BC7CB4"/>
    <w:rsid w:val="00BD06F8"/>
    <w:rsid w:val="00BD37F1"/>
    <w:rsid w:val="00BE3B02"/>
    <w:rsid w:val="00BE3DD0"/>
    <w:rsid w:val="00BE6C87"/>
    <w:rsid w:val="00BF27DC"/>
    <w:rsid w:val="00C108A1"/>
    <w:rsid w:val="00C10B27"/>
    <w:rsid w:val="00C10D8D"/>
    <w:rsid w:val="00C15591"/>
    <w:rsid w:val="00C15ED2"/>
    <w:rsid w:val="00C22CB4"/>
    <w:rsid w:val="00C24C61"/>
    <w:rsid w:val="00C258B1"/>
    <w:rsid w:val="00C30174"/>
    <w:rsid w:val="00C3069A"/>
    <w:rsid w:val="00C317FF"/>
    <w:rsid w:val="00C32096"/>
    <w:rsid w:val="00C351BF"/>
    <w:rsid w:val="00C417E5"/>
    <w:rsid w:val="00C42201"/>
    <w:rsid w:val="00C4271B"/>
    <w:rsid w:val="00C54854"/>
    <w:rsid w:val="00C54919"/>
    <w:rsid w:val="00C549E8"/>
    <w:rsid w:val="00C54E21"/>
    <w:rsid w:val="00C5586C"/>
    <w:rsid w:val="00C5693F"/>
    <w:rsid w:val="00C614E2"/>
    <w:rsid w:val="00C64FCA"/>
    <w:rsid w:val="00C7269D"/>
    <w:rsid w:val="00C76380"/>
    <w:rsid w:val="00C865C3"/>
    <w:rsid w:val="00C942D8"/>
    <w:rsid w:val="00CA1D54"/>
    <w:rsid w:val="00CA2B7D"/>
    <w:rsid w:val="00CA431E"/>
    <w:rsid w:val="00CA70DA"/>
    <w:rsid w:val="00CB2888"/>
    <w:rsid w:val="00CB2B56"/>
    <w:rsid w:val="00CB47A3"/>
    <w:rsid w:val="00CC15B3"/>
    <w:rsid w:val="00CC2C3C"/>
    <w:rsid w:val="00CC4E61"/>
    <w:rsid w:val="00CC61EC"/>
    <w:rsid w:val="00CC6963"/>
    <w:rsid w:val="00CD0BB3"/>
    <w:rsid w:val="00CD1675"/>
    <w:rsid w:val="00CD2CDF"/>
    <w:rsid w:val="00CD36AD"/>
    <w:rsid w:val="00CD49FA"/>
    <w:rsid w:val="00CE19A0"/>
    <w:rsid w:val="00CE1E08"/>
    <w:rsid w:val="00CE3124"/>
    <w:rsid w:val="00CE622C"/>
    <w:rsid w:val="00CE7762"/>
    <w:rsid w:val="00CE7BDB"/>
    <w:rsid w:val="00CE7C23"/>
    <w:rsid w:val="00CF2B05"/>
    <w:rsid w:val="00CF46AB"/>
    <w:rsid w:val="00CF5A22"/>
    <w:rsid w:val="00CF7A75"/>
    <w:rsid w:val="00CF7B00"/>
    <w:rsid w:val="00CF7E9C"/>
    <w:rsid w:val="00D00D18"/>
    <w:rsid w:val="00D0329D"/>
    <w:rsid w:val="00D045F0"/>
    <w:rsid w:val="00D10343"/>
    <w:rsid w:val="00D15CA5"/>
    <w:rsid w:val="00D2487A"/>
    <w:rsid w:val="00D25CEC"/>
    <w:rsid w:val="00D279DE"/>
    <w:rsid w:val="00D27D85"/>
    <w:rsid w:val="00D3690C"/>
    <w:rsid w:val="00D41E31"/>
    <w:rsid w:val="00D42192"/>
    <w:rsid w:val="00D436C2"/>
    <w:rsid w:val="00D46008"/>
    <w:rsid w:val="00D51183"/>
    <w:rsid w:val="00D55375"/>
    <w:rsid w:val="00D55F16"/>
    <w:rsid w:val="00D564B6"/>
    <w:rsid w:val="00D6035E"/>
    <w:rsid w:val="00D60A07"/>
    <w:rsid w:val="00D67CFB"/>
    <w:rsid w:val="00D72E66"/>
    <w:rsid w:val="00D74A97"/>
    <w:rsid w:val="00D7508B"/>
    <w:rsid w:val="00D80185"/>
    <w:rsid w:val="00D8241B"/>
    <w:rsid w:val="00D8281F"/>
    <w:rsid w:val="00D8417C"/>
    <w:rsid w:val="00D93FB5"/>
    <w:rsid w:val="00D9740F"/>
    <w:rsid w:val="00D97562"/>
    <w:rsid w:val="00DA0E05"/>
    <w:rsid w:val="00DA332F"/>
    <w:rsid w:val="00DA3D97"/>
    <w:rsid w:val="00DA47DE"/>
    <w:rsid w:val="00DA7747"/>
    <w:rsid w:val="00DA7F34"/>
    <w:rsid w:val="00DB0670"/>
    <w:rsid w:val="00DB09D3"/>
    <w:rsid w:val="00DB1C0F"/>
    <w:rsid w:val="00DB4E6E"/>
    <w:rsid w:val="00DC26CC"/>
    <w:rsid w:val="00DC47C5"/>
    <w:rsid w:val="00DC4906"/>
    <w:rsid w:val="00DC66E6"/>
    <w:rsid w:val="00DD1275"/>
    <w:rsid w:val="00DD30C2"/>
    <w:rsid w:val="00DE0163"/>
    <w:rsid w:val="00DE3197"/>
    <w:rsid w:val="00DE6361"/>
    <w:rsid w:val="00DF18B4"/>
    <w:rsid w:val="00DF63E1"/>
    <w:rsid w:val="00E00E11"/>
    <w:rsid w:val="00E02030"/>
    <w:rsid w:val="00E05FD3"/>
    <w:rsid w:val="00E2038B"/>
    <w:rsid w:val="00E20FF5"/>
    <w:rsid w:val="00E24704"/>
    <w:rsid w:val="00E26141"/>
    <w:rsid w:val="00E3285D"/>
    <w:rsid w:val="00E32DCB"/>
    <w:rsid w:val="00E34773"/>
    <w:rsid w:val="00E355DE"/>
    <w:rsid w:val="00E41C88"/>
    <w:rsid w:val="00E50BAF"/>
    <w:rsid w:val="00E5349D"/>
    <w:rsid w:val="00E611F3"/>
    <w:rsid w:val="00E65FB2"/>
    <w:rsid w:val="00E67DDB"/>
    <w:rsid w:val="00E73329"/>
    <w:rsid w:val="00E75778"/>
    <w:rsid w:val="00E75DA9"/>
    <w:rsid w:val="00E765A8"/>
    <w:rsid w:val="00E81D79"/>
    <w:rsid w:val="00E83DB6"/>
    <w:rsid w:val="00E84442"/>
    <w:rsid w:val="00E84B91"/>
    <w:rsid w:val="00E84C8F"/>
    <w:rsid w:val="00E85D83"/>
    <w:rsid w:val="00E87FB6"/>
    <w:rsid w:val="00E933CD"/>
    <w:rsid w:val="00E93D8A"/>
    <w:rsid w:val="00E950D8"/>
    <w:rsid w:val="00E95FCC"/>
    <w:rsid w:val="00E97FC4"/>
    <w:rsid w:val="00EB57C9"/>
    <w:rsid w:val="00EB7C94"/>
    <w:rsid w:val="00EC469B"/>
    <w:rsid w:val="00EC7684"/>
    <w:rsid w:val="00ED606D"/>
    <w:rsid w:val="00ED7FFB"/>
    <w:rsid w:val="00EE131A"/>
    <w:rsid w:val="00EE1FEC"/>
    <w:rsid w:val="00EE212F"/>
    <w:rsid w:val="00EE6496"/>
    <w:rsid w:val="00EE7481"/>
    <w:rsid w:val="00EF004E"/>
    <w:rsid w:val="00EF45EC"/>
    <w:rsid w:val="00EF7693"/>
    <w:rsid w:val="00F00AA1"/>
    <w:rsid w:val="00F04F17"/>
    <w:rsid w:val="00F05F00"/>
    <w:rsid w:val="00F10FBE"/>
    <w:rsid w:val="00F12981"/>
    <w:rsid w:val="00F136B4"/>
    <w:rsid w:val="00F161AE"/>
    <w:rsid w:val="00F20D26"/>
    <w:rsid w:val="00F32391"/>
    <w:rsid w:val="00F36BBC"/>
    <w:rsid w:val="00F402F8"/>
    <w:rsid w:val="00F4738B"/>
    <w:rsid w:val="00F515FB"/>
    <w:rsid w:val="00F531B2"/>
    <w:rsid w:val="00F539EB"/>
    <w:rsid w:val="00F54998"/>
    <w:rsid w:val="00F63CFD"/>
    <w:rsid w:val="00F64146"/>
    <w:rsid w:val="00F673F7"/>
    <w:rsid w:val="00F73044"/>
    <w:rsid w:val="00F74E3A"/>
    <w:rsid w:val="00F90D3B"/>
    <w:rsid w:val="00F947A4"/>
    <w:rsid w:val="00F95792"/>
    <w:rsid w:val="00FA6689"/>
    <w:rsid w:val="00FA7566"/>
    <w:rsid w:val="00FA7E7E"/>
    <w:rsid w:val="00FB2540"/>
    <w:rsid w:val="00FB48B9"/>
    <w:rsid w:val="00FB4F40"/>
    <w:rsid w:val="00FB64FA"/>
    <w:rsid w:val="00FC712E"/>
    <w:rsid w:val="00FD0109"/>
    <w:rsid w:val="00FD23EF"/>
    <w:rsid w:val="00FD5A6C"/>
    <w:rsid w:val="00FE359D"/>
    <w:rsid w:val="00FE49C2"/>
    <w:rsid w:val="00FE51DA"/>
    <w:rsid w:val="00FF4D62"/>
    <w:rsid w:val="00FF5177"/>
    <w:rsid w:val="00FF5526"/>
    <w:rsid w:val="00FF61C4"/>
    <w:rsid w:val="0115F637"/>
    <w:rsid w:val="03B84C66"/>
    <w:rsid w:val="05BD3326"/>
    <w:rsid w:val="0638387A"/>
    <w:rsid w:val="0800317C"/>
    <w:rsid w:val="08E4BC6E"/>
    <w:rsid w:val="0CCCEF9C"/>
    <w:rsid w:val="0CF19476"/>
    <w:rsid w:val="0E16B184"/>
    <w:rsid w:val="109F0F8D"/>
    <w:rsid w:val="124F2CC3"/>
    <w:rsid w:val="12AAD189"/>
    <w:rsid w:val="150F7C3F"/>
    <w:rsid w:val="17586867"/>
    <w:rsid w:val="18B48883"/>
    <w:rsid w:val="18B755A2"/>
    <w:rsid w:val="1A8D0939"/>
    <w:rsid w:val="1B264EE0"/>
    <w:rsid w:val="1B59858E"/>
    <w:rsid w:val="1CFFE85B"/>
    <w:rsid w:val="1E049B51"/>
    <w:rsid w:val="1E2A5B80"/>
    <w:rsid w:val="1EBCC211"/>
    <w:rsid w:val="2281AAB0"/>
    <w:rsid w:val="22B8988E"/>
    <w:rsid w:val="259DD0C8"/>
    <w:rsid w:val="2680637C"/>
    <w:rsid w:val="26FA7DC4"/>
    <w:rsid w:val="283A0B6C"/>
    <w:rsid w:val="2AFEEE6F"/>
    <w:rsid w:val="2C4F0FC6"/>
    <w:rsid w:val="2DA481F7"/>
    <w:rsid w:val="2DD4582B"/>
    <w:rsid w:val="2E87BD36"/>
    <w:rsid w:val="30645026"/>
    <w:rsid w:val="307D8DB3"/>
    <w:rsid w:val="310D061F"/>
    <w:rsid w:val="31EC670D"/>
    <w:rsid w:val="337622FA"/>
    <w:rsid w:val="33B6A149"/>
    <w:rsid w:val="33EA4736"/>
    <w:rsid w:val="35822620"/>
    <w:rsid w:val="364E7B37"/>
    <w:rsid w:val="36C709DF"/>
    <w:rsid w:val="3D8A10D7"/>
    <w:rsid w:val="3E819D08"/>
    <w:rsid w:val="3F7E422A"/>
    <w:rsid w:val="4106F7FF"/>
    <w:rsid w:val="421A026E"/>
    <w:rsid w:val="48326512"/>
    <w:rsid w:val="4A04DB50"/>
    <w:rsid w:val="4A38D3D6"/>
    <w:rsid w:val="4ABE0180"/>
    <w:rsid w:val="4C9FE704"/>
    <w:rsid w:val="4D334E89"/>
    <w:rsid w:val="4DE1F9CA"/>
    <w:rsid w:val="4E152902"/>
    <w:rsid w:val="4FAFBFDB"/>
    <w:rsid w:val="502A2DB7"/>
    <w:rsid w:val="50942E27"/>
    <w:rsid w:val="50B14700"/>
    <w:rsid w:val="51308C47"/>
    <w:rsid w:val="5594AEDA"/>
    <w:rsid w:val="583FBBDD"/>
    <w:rsid w:val="587A0DC9"/>
    <w:rsid w:val="5CCF0017"/>
    <w:rsid w:val="5D4838CB"/>
    <w:rsid w:val="5D502556"/>
    <w:rsid w:val="5F9C2D8B"/>
    <w:rsid w:val="5FF1B237"/>
    <w:rsid w:val="604F44A3"/>
    <w:rsid w:val="64E129E9"/>
    <w:rsid w:val="676A5DCE"/>
    <w:rsid w:val="677B4FA9"/>
    <w:rsid w:val="67EAADE9"/>
    <w:rsid w:val="687F4041"/>
    <w:rsid w:val="69DCABF3"/>
    <w:rsid w:val="6BC37228"/>
    <w:rsid w:val="6BE330E2"/>
    <w:rsid w:val="6C2FC5E0"/>
    <w:rsid w:val="6C610DED"/>
    <w:rsid w:val="6C77365A"/>
    <w:rsid w:val="6ED092B9"/>
    <w:rsid w:val="7132B9A3"/>
    <w:rsid w:val="726423F2"/>
    <w:rsid w:val="75387B64"/>
    <w:rsid w:val="758D9882"/>
    <w:rsid w:val="75DDB538"/>
    <w:rsid w:val="77328FF1"/>
    <w:rsid w:val="77510907"/>
    <w:rsid w:val="7977CE86"/>
    <w:rsid w:val="79F10D72"/>
    <w:rsid w:val="7D10AA2F"/>
    <w:rsid w:val="7F7CD23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8D2D567"/>
  <w15:chartTrackingRefBased/>
  <w15:docId w15:val="{B70EE54B-A342-45DD-B65B-CFB9CD984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1271"/>
  </w:style>
  <w:style w:type="paragraph" w:styleId="Heading1">
    <w:name w:val="heading 1"/>
    <w:basedOn w:val="Normal"/>
    <w:next w:val="Normal"/>
    <w:link w:val="Heading1Char"/>
    <w:uiPriority w:val="9"/>
    <w:qFormat/>
    <w:rsid w:val="00321271"/>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2127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32127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2127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2127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2127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21271"/>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2127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2127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1271"/>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21271"/>
    <w:rPr>
      <w:rFonts w:asciiTheme="majorHAnsi" w:eastAsiaTheme="majorEastAsia" w:hAnsiTheme="majorHAnsi" w:cstheme="majorBidi"/>
      <w:color w:val="5B9BD5" w:themeColor="accent1"/>
      <w:spacing w:val="-10"/>
      <w:sz w:val="56"/>
      <w:szCs w:val="56"/>
    </w:rPr>
  </w:style>
  <w:style w:type="character" w:customStyle="1" w:styleId="Heading1Char">
    <w:name w:val="Heading 1 Char"/>
    <w:basedOn w:val="DefaultParagraphFont"/>
    <w:link w:val="Heading1"/>
    <w:uiPriority w:val="9"/>
    <w:rsid w:val="003212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2127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32127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32127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2127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2127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21271"/>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2127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2127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21271"/>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2127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21271"/>
    <w:rPr>
      <w:rFonts w:asciiTheme="majorHAnsi" w:eastAsiaTheme="majorEastAsia" w:hAnsiTheme="majorHAnsi" w:cstheme="majorBidi"/>
      <w:sz w:val="24"/>
      <w:szCs w:val="24"/>
    </w:rPr>
  </w:style>
  <w:style w:type="character" w:styleId="Strong">
    <w:name w:val="Strong"/>
    <w:basedOn w:val="DefaultParagraphFont"/>
    <w:uiPriority w:val="22"/>
    <w:qFormat/>
    <w:rsid w:val="00321271"/>
    <w:rPr>
      <w:b/>
      <w:bCs/>
    </w:rPr>
  </w:style>
  <w:style w:type="character" w:styleId="Emphasis">
    <w:name w:val="Emphasis"/>
    <w:basedOn w:val="DefaultParagraphFont"/>
    <w:uiPriority w:val="20"/>
    <w:qFormat/>
    <w:rsid w:val="00321271"/>
    <w:rPr>
      <w:i/>
      <w:iCs/>
    </w:rPr>
  </w:style>
  <w:style w:type="paragraph" w:styleId="NoSpacing">
    <w:name w:val="No Spacing"/>
    <w:link w:val="NoSpacingChar"/>
    <w:uiPriority w:val="1"/>
    <w:qFormat/>
    <w:rsid w:val="00321271"/>
    <w:pPr>
      <w:spacing w:after="0" w:line="240" w:lineRule="auto"/>
    </w:pPr>
  </w:style>
  <w:style w:type="paragraph" w:styleId="Quote">
    <w:name w:val="Quote"/>
    <w:basedOn w:val="Normal"/>
    <w:next w:val="Normal"/>
    <w:link w:val="QuoteChar"/>
    <w:uiPriority w:val="29"/>
    <w:qFormat/>
    <w:rsid w:val="0032127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21271"/>
    <w:rPr>
      <w:i/>
      <w:iCs/>
      <w:color w:val="404040" w:themeColor="text1" w:themeTint="BF"/>
    </w:rPr>
  </w:style>
  <w:style w:type="paragraph" w:styleId="IntenseQuote">
    <w:name w:val="Intense Quote"/>
    <w:basedOn w:val="Normal"/>
    <w:next w:val="Normal"/>
    <w:link w:val="IntenseQuoteChar"/>
    <w:uiPriority w:val="30"/>
    <w:qFormat/>
    <w:rsid w:val="00321271"/>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2127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21271"/>
    <w:rPr>
      <w:i/>
      <w:iCs/>
      <w:color w:val="404040" w:themeColor="text1" w:themeTint="BF"/>
    </w:rPr>
  </w:style>
  <w:style w:type="character" w:styleId="IntenseEmphasis">
    <w:name w:val="Intense Emphasis"/>
    <w:basedOn w:val="DefaultParagraphFont"/>
    <w:uiPriority w:val="21"/>
    <w:qFormat/>
    <w:rsid w:val="00321271"/>
    <w:rPr>
      <w:b/>
      <w:bCs/>
      <w:i/>
      <w:iCs/>
    </w:rPr>
  </w:style>
  <w:style w:type="character" w:styleId="SubtleReference">
    <w:name w:val="Subtle Reference"/>
    <w:basedOn w:val="DefaultParagraphFont"/>
    <w:uiPriority w:val="31"/>
    <w:qFormat/>
    <w:rsid w:val="0032127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21271"/>
    <w:rPr>
      <w:b/>
      <w:bCs/>
      <w:smallCaps/>
      <w:spacing w:val="5"/>
      <w:u w:val="single"/>
    </w:rPr>
  </w:style>
  <w:style w:type="character" w:styleId="BookTitle">
    <w:name w:val="Book Title"/>
    <w:basedOn w:val="DefaultParagraphFont"/>
    <w:uiPriority w:val="33"/>
    <w:qFormat/>
    <w:rsid w:val="00321271"/>
    <w:rPr>
      <w:b/>
      <w:bCs/>
      <w:smallCaps/>
    </w:rPr>
  </w:style>
  <w:style w:type="paragraph" w:styleId="TOCHeading">
    <w:name w:val="TOC Heading"/>
    <w:basedOn w:val="Heading1"/>
    <w:next w:val="Normal"/>
    <w:uiPriority w:val="39"/>
    <w:semiHidden/>
    <w:unhideWhenUsed/>
    <w:qFormat/>
    <w:rsid w:val="00321271"/>
    <w:pPr>
      <w:outlineLvl w:val="9"/>
    </w:pPr>
  </w:style>
  <w:style w:type="character" w:customStyle="1" w:styleId="NoSpacingChar">
    <w:name w:val="No Spacing Char"/>
    <w:basedOn w:val="DefaultParagraphFont"/>
    <w:link w:val="NoSpacing"/>
    <w:uiPriority w:val="1"/>
    <w:rsid w:val="002A3BEB"/>
  </w:style>
  <w:style w:type="paragraph" w:styleId="NormalWeb">
    <w:name w:val="Normal (Web)"/>
    <w:basedOn w:val="Normal"/>
    <w:uiPriority w:val="99"/>
    <w:semiHidden/>
    <w:unhideWhenUsed/>
    <w:rsid w:val="00834240"/>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827110"/>
    <w:pPr>
      <w:ind w:left="720"/>
      <w:contextualSpacing/>
    </w:pPr>
  </w:style>
  <w:style w:type="character" w:styleId="CommentReference">
    <w:name w:val="annotation reference"/>
    <w:basedOn w:val="DefaultParagraphFont"/>
    <w:uiPriority w:val="99"/>
    <w:semiHidden/>
    <w:unhideWhenUsed/>
    <w:rsid w:val="00B97198"/>
    <w:rPr>
      <w:sz w:val="16"/>
      <w:szCs w:val="16"/>
    </w:rPr>
  </w:style>
  <w:style w:type="paragraph" w:styleId="CommentText">
    <w:name w:val="annotation text"/>
    <w:basedOn w:val="Normal"/>
    <w:link w:val="CommentTextChar"/>
    <w:uiPriority w:val="99"/>
    <w:semiHidden/>
    <w:unhideWhenUsed/>
    <w:rsid w:val="00B97198"/>
    <w:pPr>
      <w:spacing w:line="240" w:lineRule="auto"/>
    </w:pPr>
  </w:style>
  <w:style w:type="character" w:customStyle="1" w:styleId="CommentTextChar">
    <w:name w:val="Comment Text Char"/>
    <w:basedOn w:val="DefaultParagraphFont"/>
    <w:link w:val="CommentText"/>
    <w:uiPriority w:val="99"/>
    <w:semiHidden/>
    <w:rsid w:val="00B97198"/>
  </w:style>
  <w:style w:type="paragraph" w:styleId="CommentSubject">
    <w:name w:val="annotation subject"/>
    <w:basedOn w:val="CommentText"/>
    <w:next w:val="CommentText"/>
    <w:link w:val="CommentSubjectChar"/>
    <w:uiPriority w:val="99"/>
    <w:semiHidden/>
    <w:unhideWhenUsed/>
    <w:rsid w:val="00B97198"/>
    <w:rPr>
      <w:b/>
      <w:bCs/>
    </w:rPr>
  </w:style>
  <w:style w:type="character" w:customStyle="1" w:styleId="CommentSubjectChar">
    <w:name w:val="Comment Subject Char"/>
    <w:basedOn w:val="CommentTextChar"/>
    <w:link w:val="CommentSubject"/>
    <w:uiPriority w:val="99"/>
    <w:semiHidden/>
    <w:rsid w:val="00B97198"/>
    <w:rPr>
      <w:b/>
      <w:bCs/>
    </w:rPr>
  </w:style>
  <w:style w:type="paragraph" w:styleId="BalloonText">
    <w:name w:val="Balloon Text"/>
    <w:basedOn w:val="Normal"/>
    <w:link w:val="BalloonTextChar"/>
    <w:uiPriority w:val="99"/>
    <w:semiHidden/>
    <w:unhideWhenUsed/>
    <w:rsid w:val="00B971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198"/>
    <w:rPr>
      <w:rFonts w:ascii="Segoe UI" w:hAnsi="Segoe UI" w:cs="Segoe UI"/>
      <w:sz w:val="18"/>
      <w:szCs w:val="18"/>
    </w:rPr>
  </w:style>
  <w:style w:type="character" w:styleId="Hyperlink">
    <w:name w:val="Hyperlink"/>
    <w:basedOn w:val="DefaultParagraphFont"/>
    <w:uiPriority w:val="99"/>
    <w:unhideWhenUsed/>
    <w:rsid w:val="000E3E2E"/>
    <w:rPr>
      <w:color w:val="0563C1" w:themeColor="hyperlink"/>
      <w:u w:val="single"/>
    </w:rPr>
  </w:style>
  <w:style w:type="character" w:styleId="FollowedHyperlink">
    <w:name w:val="FollowedHyperlink"/>
    <w:basedOn w:val="DefaultParagraphFont"/>
    <w:uiPriority w:val="99"/>
    <w:semiHidden/>
    <w:unhideWhenUsed/>
    <w:rsid w:val="000E3E2E"/>
    <w:rPr>
      <w:color w:val="954F72" w:themeColor="followedHyperlink"/>
      <w:u w:val="single"/>
    </w:rPr>
  </w:style>
  <w:style w:type="paragraph" w:styleId="Header">
    <w:name w:val="header"/>
    <w:basedOn w:val="Normal"/>
    <w:link w:val="HeaderChar"/>
    <w:uiPriority w:val="99"/>
    <w:unhideWhenUsed/>
    <w:rsid w:val="003A2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A1E"/>
  </w:style>
  <w:style w:type="paragraph" w:styleId="Footer">
    <w:name w:val="footer"/>
    <w:basedOn w:val="Normal"/>
    <w:link w:val="FooterChar"/>
    <w:uiPriority w:val="99"/>
    <w:unhideWhenUsed/>
    <w:rsid w:val="003A2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A1E"/>
  </w:style>
  <w:style w:type="character" w:styleId="UnresolvedMention">
    <w:name w:val="Unresolved Mention"/>
    <w:basedOn w:val="DefaultParagraphFont"/>
    <w:uiPriority w:val="99"/>
    <w:semiHidden/>
    <w:unhideWhenUsed/>
    <w:rsid w:val="00B04AE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976583">
      <w:bodyDiv w:val="1"/>
      <w:marLeft w:val="0"/>
      <w:marRight w:val="0"/>
      <w:marTop w:val="0"/>
      <w:marBottom w:val="0"/>
      <w:divBdr>
        <w:top w:val="none" w:sz="0" w:space="0" w:color="auto"/>
        <w:left w:val="none" w:sz="0" w:space="0" w:color="auto"/>
        <w:bottom w:val="none" w:sz="0" w:space="0" w:color="auto"/>
        <w:right w:val="none" w:sz="0" w:space="0" w:color="auto"/>
      </w:divBdr>
    </w:div>
    <w:div w:id="736050164">
      <w:bodyDiv w:val="1"/>
      <w:marLeft w:val="0"/>
      <w:marRight w:val="0"/>
      <w:marTop w:val="0"/>
      <w:marBottom w:val="0"/>
      <w:divBdr>
        <w:top w:val="none" w:sz="0" w:space="0" w:color="auto"/>
        <w:left w:val="none" w:sz="0" w:space="0" w:color="auto"/>
        <w:bottom w:val="none" w:sz="0" w:space="0" w:color="auto"/>
        <w:right w:val="none" w:sz="0" w:space="0" w:color="auto"/>
      </w:divBdr>
      <w:divsChild>
        <w:div w:id="2007398206">
          <w:marLeft w:val="0"/>
          <w:marRight w:val="0"/>
          <w:marTop w:val="0"/>
          <w:marBottom w:val="0"/>
          <w:divBdr>
            <w:top w:val="none" w:sz="0" w:space="0" w:color="auto"/>
            <w:left w:val="none" w:sz="0" w:space="0" w:color="auto"/>
            <w:bottom w:val="none" w:sz="0" w:space="0" w:color="auto"/>
            <w:right w:val="none" w:sz="0" w:space="0" w:color="auto"/>
          </w:divBdr>
          <w:divsChild>
            <w:div w:id="982346866">
              <w:marLeft w:val="0"/>
              <w:marRight w:val="0"/>
              <w:marTop w:val="0"/>
              <w:marBottom w:val="0"/>
              <w:divBdr>
                <w:top w:val="none" w:sz="0" w:space="0" w:color="auto"/>
                <w:left w:val="none" w:sz="0" w:space="0" w:color="auto"/>
                <w:bottom w:val="none" w:sz="0" w:space="0" w:color="auto"/>
                <w:right w:val="none" w:sz="0" w:space="0" w:color="auto"/>
              </w:divBdr>
              <w:divsChild>
                <w:div w:id="779682124">
                  <w:marLeft w:val="0"/>
                  <w:marRight w:val="0"/>
                  <w:marTop w:val="0"/>
                  <w:marBottom w:val="0"/>
                  <w:divBdr>
                    <w:top w:val="none" w:sz="0" w:space="0" w:color="auto"/>
                    <w:left w:val="none" w:sz="0" w:space="0" w:color="auto"/>
                    <w:bottom w:val="none" w:sz="0" w:space="0" w:color="auto"/>
                    <w:right w:val="none" w:sz="0" w:space="0" w:color="auto"/>
                  </w:divBdr>
                  <w:divsChild>
                    <w:div w:id="1471092782">
                      <w:marLeft w:val="0"/>
                      <w:marRight w:val="0"/>
                      <w:marTop w:val="0"/>
                      <w:marBottom w:val="0"/>
                      <w:divBdr>
                        <w:top w:val="none" w:sz="0" w:space="0" w:color="auto"/>
                        <w:left w:val="none" w:sz="0" w:space="0" w:color="auto"/>
                        <w:bottom w:val="none" w:sz="0" w:space="0" w:color="auto"/>
                        <w:right w:val="none" w:sz="0" w:space="0" w:color="auto"/>
                      </w:divBdr>
                      <w:divsChild>
                        <w:div w:id="652099317">
                          <w:marLeft w:val="0"/>
                          <w:marRight w:val="0"/>
                          <w:marTop w:val="0"/>
                          <w:marBottom w:val="0"/>
                          <w:divBdr>
                            <w:top w:val="none" w:sz="0" w:space="0" w:color="auto"/>
                            <w:left w:val="none" w:sz="0" w:space="0" w:color="auto"/>
                            <w:bottom w:val="none" w:sz="0" w:space="0" w:color="auto"/>
                            <w:right w:val="none" w:sz="0" w:space="0" w:color="auto"/>
                          </w:divBdr>
                          <w:divsChild>
                            <w:div w:id="1314874863">
                              <w:marLeft w:val="0"/>
                              <w:marRight w:val="0"/>
                              <w:marTop w:val="0"/>
                              <w:marBottom w:val="0"/>
                              <w:divBdr>
                                <w:top w:val="single" w:sz="6" w:space="4" w:color="auto"/>
                                <w:left w:val="single" w:sz="6" w:space="4" w:color="auto"/>
                                <w:bottom w:val="single" w:sz="6" w:space="4" w:color="auto"/>
                                <w:right w:val="single" w:sz="6" w:space="4" w:color="auto"/>
                              </w:divBdr>
                              <w:divsChild>
                                <w:div w:id="70467744">
                                  <w:marLeft w:val="0"/>
                                  <w:marRight w:val="0"/>
                                  <w:marTop w:val="0"/>
                                  <w:marBottom w:val="0"/>
                                  <w:divBdr>
                                    <w:top w:val="none" w:sz="0" w:space="0" w:color="auto"/>
                                    <w:left w:val="none" w:sz="0" w:space="0" w:color="auto"/>
                                    <w:bottom w:val="none" w:sz="0" w:space="0" w:color="auto"/>
                                    <w:right w:val="none" w:sz="0" w:space="0" w:color="auto"/>
                                  </w:divBdr>
                                  <w:divsChild>
                                    <w:div w:id="225455197">
                                      <w:marLeft w:val="0"/>
                                      <w:marRight w:val="0"/>
                                      <w:marTop w:val="0"/>
                                      <w:marBottom w:val="0"/>
                                      <w:divBdr>
                                        <w:top w:val="none" w:sz="0" w:space="0" w:color="auto"/>
                                        <w:left w:val="none" w:sz="0" w:space="0" w:color="auto"/>
                                        <w:bottom w:val="none" w:sz="0" w:space="0" w:color="auto"/>
                                        <w:right w:val="none" w:sz="0" w:space="0" w:color="auto"/>
                                      </w:divBdr>
                                      <w:divsChild>
                                        <w:div w:id="805437911">
                                          <w:marLeft w:val="0"/>
                                          <w:marRight w:val="0"/>
                                          <w:marTop w:val="0"/>
                                          <w:marBottom w:val="0"/>
                                          <w:divBdr>
                                            <w:top w:val="none" w:sz="0" w:space="0" w:color="auto"/>
                                            <w:left w:val="none" w:sz="0" w:space="0" w:color="auto"/>
                                            <w:bottom w:val="none" w:sz="0" w:space="0" w:color="auto"/>
                                            <w:right w:val="none" w:sz="0" w:space="0" w:color="auto"/>
                                          </w:divBdr>
                                          <w:divsChild>
                                            <w:div w:id="208394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846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gallery.azureml.net/"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azure.microsoft.com/en-us/services/" TargetMode="External"/><Relationship Id="rId98" Type="http://schemas.openxmlformats.org/officeDocument/2006/relationships/header" Target="header3.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gallery.cortanaintelligence.com/"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azure.microsoft.com/marketplace/web-applications/all/"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eader" Target="header1.xml"/><Relationship Id="rId99" Type="http://schemas.openxmlformats.org/officeDocument/2006/relationships/footer" Target="footer3.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udio.azureml.net/" TargetMode="External"/><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ECF4D-A19B-4675-BE07-C64C37121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7059</Words>
  <Characters>40242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Frances Tibble</cp:lastModifiedBy>
  <cp:revision>2</cp:revision>
  <cp:lastPrinted>2017-12-15T15:18:00Z</cp:lastPrinted>
  <dcterms:created xsi:type="dcterms:W3CDTF">2017-12-15T15:30:00Z</dcterms:created>
  <dcterms:modified xsi:type="dcterms:W3CDTF">2017-12-15T15:30:00Z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Ref">
    <vt:lpwstr>https://rmsibizaapiprod.cloudapp.net/api/policy\f8b1cea4-6b5a-4c2a-8108-dc03224ab8b1</vt:lpwstr>
  </property>
  <property fmtid="{D5CDD505-2E9C-101B-9397-08002B2CF9AE}" pid="4" name="MSIP_Label_f42aa342-8706-4288-bd11-ebb85995028c_AssignedBy">
    <vt:lpwstr>edbaker@microsoft.com</vt:lpwstr>
  </property>
  <property fmtid="{D5CDD505-2E9C-101B-9397-08002B2CF9AE}" pid="5" name="MSIP_Label_f42aa342-8706-4288-bd11-ebb85995028c_DateCreated">
    <vt:lpwstr>2016-08-24T13:26:16.3266176+01:00</vt:lpwstr>
  </property>
  <property fmtid="{D5CDD505-2E9C-101B-9397-08002B2CF9AE}" pid="6" name="MSIP_Label_f42aa342-8706-4288-bd11-ebb85995028c_Extended_MSFT_Method">
    <vt:lpwstr>Automatic</vt:lpwstr>
  </property>
</Properties>
</file>